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spacing w:before="100" w:lineRule="auto"/>
        <w:ind w:left="468" w:right="0" w:firstLine="0"/>
        <w:jc w:val="left"/>
        <w:rPr>
          <w:sz w:val="41"/>
          <w:szCs w:val="41"/>
        </w:rPr>
      </w:pPr>
      <w:commentRangeStart w:id="0"/>
      <w:commentRangeStart w:id="1"/>
      <w:commentRangeStart w:id="2"/>
      <w:r w:rsidDel="00000000" w:rsidR="00000000" w:rsidRPr="00000000">
        <w:rPr>
          <w:sz w:val="41"/>
          <w:szCs w:val="41"/>
          <w:rtl w:val="0"/>
        </w:rPr>
        <w:t xml:space="preserve">Underexplored intrahost diversity of SARS-CoV-2</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4">
      <w:pPr>
        <w:spacing w:before="342" w:lineRule="auto"/>
        <w:ind w:left="526" w:right="805" w:firstLine="0"/>
        <w:jc w:val="center"/>
        <w:rPr>
          <w:sz w:val="28"/>
          <w:szCs w:val="28"/>
        </w:rPr>
      </w:pPr>
      <w:r w:rsidDel="00000000" w:rsidR="00000000" w:rsidRPr="00000000">
        <w:rPr>
          <w:sz w:val="28"/>
          <w:szCs w:val="28"/>
          <w:rtl w:val="0"/>
        </w:rPr>
        <w:t xml:space="preserve">Nicolae Sapoval</w:t>
      </w:r>
      <w:r w:rsidDel="00000000" w:rsidR="00000000" w:rsidRPr="00000000">
        <w:rPr>
          <w:sz w:val="33.333333333333336"/>
          <w:szCs w:val="33.333333333333336"/>
          <w:vertAlign w:val="superscript"/>
          <w:rtl w:val="0"/>
        </w:rPr>
        <w:t xml:space="preserve">1</w:t>
      </w:r>
      <w:r w:rsidDel="00000000" w:rsidR="00000000" w:rsidRPr="00000000">
        <w:rPr>
          <w:sz w:val="28"/>
          <w:szCs w:val="28"/>
          <w:rtl w:val="0"/>
        </w:rPr>
        <w:t xml:space="preserve">, Medhat Mahmoud</w:t>
      </w:r>
      <w:r w:rsidDel="00000000" w:rsidR="00000000" w:rsidRPr="00000000">
        <w:rPr>
          <w:sz w:val="33.333333333333336"/>
          <w:szCs w:val="33.333333333333336"/>
          <w:vertAlign w:val="superscript"/>
          <w:rtl w:val="0"/>
        </w:rPr>
        <w:t xml:space="preserve">2</w:t>
      </w:r>
      <w:r w:rsidDel="00000000" w:rsidR="00000000" w:rsidRPr="00000000">
        <w:rPr>
          <w:sz w:val="28"/>
          <w:szCs w:val="28"/>
          <w:rtl w:val="0"/>
        </w:rPr>
        <w:t xml:space="preserve">, Michael D. Jochum</w:t>
      </w:r>
      <w:r w:rsidDel="00000000" w:rsidR="00000000" w:rsidRPr="00000000">
        <w:rPr>
          <w:sz w:val="33.333333333333336"/>
          <w:szCs w:val="33.333333333333336"/>
          <w:vertAlign w:val="superscript"/>
          <w:rtl w:val="0"/>
        </w:rPr>
        <w:t xml:space="preserve">3</w:t>
      </w:r>
      <w:r w:rsidDel="00000000" w:rsidR="00000000" w:rsidRPr="00000000">
        <w:rPr>
          <w:sz w:val="28"/>
          <w:szCs w:val="28"/>
          <w:rtl w:val="0"/>
        </w:rPr>
        <w:t xml:space="preserve">,</w:t>
      </w:r>
    </w:p>
    <w:p w:rsidR="00000000" w:rsidDel="00000000" w:rsidP="00000000" w:rsidRDefault="00000000" w:rsidRPr="00000000" w14:paraId="00000005">
      <w:pPr>
        <w:spacing w:before="11" w:line="249" w:lineRule="auto"/>
        <w:ind w:left="525" w:right="805" w:firstLine="0"/>
        <w:jc w:val="center"/>
        <w:rPr>
          <w:sz w:val="28"/>
          <w:szCs w:val="28"/>
        </w:rPr>
      </w:pPr>
      <w:r w:rsidDel="00000000" w:rsidR="00000000" w:rsidRPr="00000000">
        <w:rPr>
          <w:sz w:val="28"/>
          <w:szCs w:val="28"/>
          <w:rtl w:val="0"/>
        </w:rPr>
        <w:t xml:space="preserve">Yunxi Liu</w:t>
      </w:r>
      <w:r w:rsidDel="00000000" w:rsidR="00000000" w:rsidRPr="00000000">
        <w:rPr>
          <w:sz w:val="33.333333333333336"/>
          <w:szCs w:val="33.333333333333336"/>
          <w:vertAlign w:val="superscript"/>
          <w:rtl w:val="0"/>
        </w:rPr>
        <w:t xml:space="preserve">1</w:t>
      </w:r>
      <w:r w:rsidDel="00000000" w:rsidR="00000000" w:rsidRPr="00000000">
        <w:rPr>
          <w:sz w:val="28"/>
          <w:szCs w:val="28"/>
          <w:rtl w:val="0"/>
        </w:rPr>
        <w:t xml:space="preserve">, R. A. Leo Elworth</w:t>
      </w:r>
      <w:r w:rsidDel="00000000" w:rsidR="00000000" w:rsidRPr="00000000">
        <w:rPr>
          <w:sz w:val="33.333333333333336"/>
          <w:szCs w:val="33.333333333333336"/>
          <w:vertAlign w:val="superscript"/>
          <w:rtl w:val="0"/>
        </w:rPr>
        <w:t xml:space="preserve">1</w:t>
      </w:r>
      <w:r w:rsidDel="00000000" w:rsidR="00000000" w:rsidRPr="00000000">
        <w:rPr>
          <w:sz w:val="28"/>
          <w:szCs w:val="28"/>
          <w:rtl w:val="0"/>
        </w:rPr>
        <w:t xml:space="preserve">, Qi Wang</w:t>
      </w:r>
      <w:r w:rsidDel="00000000" w:rsidR="00000000" w:rsidRPr="00000000">
        <w:rPr>
          <w:sz w:val="33.333333333333336"/>
          <w:szCs w:val="33.333333333333336"/>
          <w:vertAlign w:val="superscript"/>
          <w:rtl w:val="0"/>
        </w:rPr>
        <w:t xml:space="preserve">4</w:t>
      </w:r>
      <w:r w:rsidDel="00000000" w:rsidR="00000000" w:rsidRPr="00000000">
        <w:rPr>
          <w:sz w:val="28"/>
          <w:szCs w:val="28"/>
          <w:rtl w:val="0"/>
        </w:rPr>
        <w:t xml:space="preserve">, </w:t>
      </w:r>
      <w:r w:rsidDel="00000000" w:rsidR="00000000" w:rsidRPr="00000000">
        <w:rPr>
          <w:sz w:val="28"/>
          <w:szCs w:val="28"/>
          <w:rtl w:val="0"/>
        </w:rPr>
        <w:t xml:space="preserve">Dreycey</w:t>
      </w:r>
      <w:r w:rsidDel="00000000" w:rsidR="00000000" w:rsidRPr="00000000">
        <w:rPr>
          <w:sz w:val="28"/>
          <w:szCs w:val="28"/>
          <w:rtl w:val="0"/>
        </w:rPr>
        <w:t xml:space="preserve"> Albin</w:t>
      </w:r>
      <w:r w:rsidDel="00000000" w:rsidR="00000000" w:rsidRPr="00000000">
        <w:rPr>
          <w:sz w:val="33.333333333333336"/>
          <w:szCs w:val="33.333333333333336"/>
          <w:vertAlign w:val="superscript"/>
          <w:rtl w:val="0"/>
        </w:rPr>
        <w:t xml:space="preserve">4</w:t>
      </w:r>
      <w:r w:rsidDel="00000000" w:rsidR="00000000" w:rsidRPr="00000000">
        <w:rPr>
          <w:sz w:val="28"/>
          <w:szCs w:val="28"/>
          <w:rtl w:val="0"/>
        </w:rPr>
        <w:t xml:space="preserve">, Huw Ogilvie</w:t>
      </w:r>
      <w:r w:rsidDel="00000000" w:rsidR="00000000" w:rsidRPr="00000000">
        <w:rPr>
          <w:sz w:val="33.333333333333336"/>
          <w:szCs w:val="33.333333333333336"/>
          <w:vertAlign w:val="superscript"/>
          <w:rtl w:val="0"/>
        </w:rPr>
        <w:t xml:space="preserve">1</w:t>
      </w:r>
      <w:r w:rsidDel="00000000" w:rsidR="00000000" w:rsidRPr="00000000">
        <w:rPr>
          <w:sz w:val="28"/>
          <w:szCs w:val="28"/>
          <w:rtl w:val="0"/>
        </w:rPr>
        <w:t xml:space="preserve">, </w:t>
      </w:r>
      <w:r w:rsidDel="00000000" w:rsidR="00000000" w:rsidRPr="00000000">
        <w:rPr>
          <w:sz w:val="28"/>
          <w:szCs w:val="28"/>
          <w:rtl w:val="0"/>
        </w:rPr>
        <w:t xml:space="preserve">Michael D. Lee</w:t>
      </w:r>
      <w:r w:rsidDel="00000000" w:rsidR="00000000" w:rsidRPr="00000000">
        <w:rPr>
          <w:sz w:val="33.333333333333336"/>
          <w:szCs w:val="33.333333333333336"/>
          <w:vertAlign w:val="superscript"/>
          <w:rtl w:val="0"/>
        </w:rPr>
        <w:t xml:space="preserve">5,6</w:t>
      </w:r>
      <w:r w:rsidDel="00000000" w:rsidR="00000000" w:rsidRPr="00000000">
        <w:rPr>
          <w:sz w:val="28"/>
          <w:szCs w:val="28"/>
          <w:rtl w:val="0"/>
        </w:rPr>
        <w:t xml:space="preserve">, Sonia Villapol</w:t>
      </w:r>
      <w:r w:rsidDel="00000000" w:rsidR="00000000" w:rsidRPr="00000000">
        <w:rPr>
          <w:sz w:val="33.333333333333336"/>
          <w:szCs w:val="33.333333333333336"/>
          <w:vertAlign w:val="superscript"/>
          <w:rtl w:val="0"/>
        </w:rPr>
        <w:t xml:space="preserve">7</w:t>
      </w:r>
      <w:r w:rsidDel="00000000" w:rsidR="00000000" w:rsidRPr="00000000">
        <w:rPr>
          <w:sz w:val="28"/>
          <w:szCs w:val="28"/>
          <w:rtl w:val="0"/>
        </w:rPr>
        <w:t xml:space="preserve">, Kyle Hernandez</w:t>
      </w:r>
      <w:r w:rsidDel="00000000" w:rsidR="00000000" w:rsidRPr="00000000">
        <w:rPr>
          <w:sz w:val="33.333333333333336"/>
          <w:szCs w:val="33.333333333333336"/>
          <w:vertAlign w:val="superscript"/>
          <w:rtl w:val="0"/>
        </w:rPr>
        <w:t xml:space="preserve">8</w:t>
      </w:r>
      <w:r w:rsidDel="00000000" w:rsidR="00000000" w:rsidRPr="00000000">
        <w:rPr>
          <w:sz w:val="28"/>
          <w:szCs w:val="28"/>
          <w:rtl w:val="0"/>
        </w:rPr>
        <w:t xml:space="preserve">, Irina Maljkovic Berry</w:t>
      </w:r>
      <w:r w:rsidDel="00000000" w:rsidR="00000000" w:rsidRPr="00000000">
        <w:rPr>
          <w:sz w:val="33.333333333333336"/>
          <w:szCs w:val="33.333333333333336"/>
          <w:vertAlign w:val="superscript"/>
          <w:rtl w:val="0"/>
        </w:rPr>
        <w:t xml:space="preserve">9</w:t>
      </w:r>
      <w:r w:rsidDel="00000000" w:rsidR="00000000" w:rsidRPr="00000000">
        <w:rPr>
          <w:sz w:val="28"/>
          <w:szCs w:val="28"/>
          <w:rtl w:val="0"/>
        </w:rPr>
        <w:t xml:space="preserve">,</w:t>
      </w:r>
    </w:p>
    <w:p w:rsidR="00000000" w:rsidDel="00000000" w:rsidP="00000000" w:rsidRDefault="00000000" w:rsidRPr="00000000" w14:paraId="00000006">
      <w:pPr>
        <w:spacing w:before="0" w:line="240" w:lineRule="auto"/>
        <w:ind w:left="526" w:right="805" w:firstLine="0"/>
        <w:jc w:val="center"/>
        <w:rPr>
          <w:sz w:val="28"/>
          <w:szCs w:val="28"/>
        </w:rPr>
      </w:pPr>
      <w:r w:rsidDel="00000000" w:rsidR="00000000" w:rsidRPr="00000000">
        <w:rPr>
          <w:sz w:val="28"/>
          <w:szCs w:val="28"/>
          <w:rtl w:val="0"/>
        </w:rPr>
        <w:t xml:space="preserve">Jonathan Foox</w:t>
      </w:r>
      <w:r w:rsidDel="00000000" w:rsidR="00000000" w:rsidRPr="00000000">
        <w:rPr>
          <w:sz w:val="33.333333333333336"/>
          <w:szCs w:val="33.333333333333336"/>
          <w:vertAlign w:val="superscript"/>
          <w:rtl w:val="0"/>
        </w:rPr>
        <w:t xml:space="preserve">10</w:t>
      </w:r>
      <w:r w:rsidDel="00000000" w:rsidR="00000000" w:rsidRPr="00000000">
        <w:rPr>
          <w:sz w:val="28"/>
          <w:szCs w:val="28"/>
          <w:rtl w:val="0"/>
        </w:rPr>
        <w:t xml:space="preserve">, Afshin Beheshti</w:t>
      </w:r>
      <w:r w:rsidDel="00000000" w:rsidR="00000000" w:rsidRPr="00000000">
        <w:rPr>
          <w:sz w:val="33.333333333333336"/>
          <w:szCs w:val="33.333333333333336"/>
          <w:vertAlign w:val="superscript"/>
          <w:rtl w:val="0"/>
        </w:rPr>
        <w:t xml:space="preserve">11</w:t>
      </w:r>
      <w:r w:rsidDel="00000000" w:rsidR="00000000" w:rsidRPr="00000000">
        <w:rPr>
          <w:sz w:val="28"/>
          <w:szCs w:val="28"/>
          <w:rtl w:val="0"/>
        </w:rPr>
        <w:t xml:space="preserve">, Krista Ternus</w:t>
      </w:r>
      <w:r w:rsidDel="00000000" w:rsidR="00000000" w:rsidRPr="00000000">
        <w:rPr>
          <w:sz w:val="33.333333333333336"/>
          <w:szCs w:val="33.333333333333336"/>
          <w:vertAlign w:val="superscript"/>
          <w:rtl w:val="0"/>
        </w:rPr>
        <w:t xml:space="preserve">12</w:t>
      </w:r>
      <w:r w:rsidDel="00000000" w:rsidR="00000000" w:rsidRPr="00000000">
        <w:rPr>
          <w:sz w:val="28"/>
          <w:szCs w:val="28"/>
          <w:rtl w:val="0"/>
        </w:rPr>
        <w:t xml:space="preserve">, Kjersti M. Aagaard</w:t>
      </w:r>
      <w:r w:rsidDel="00000000" w:rsidR="00000000" w:rsidRPr="00000000">
        <w:rPr>
          <w:sz w:val="33.333333333333336"/>
          <w:szCs w:val="33.333333333333336"/>
          <w:vertAlign w:val="superscript"/>
          <w:rtl w:val="0"/>
        </w:rPr>
        <w:t xml:space="preserve">3</w:t>
      </w:r>
      <w:r w:rsidDel="00000000" w:rsidR="00000000" w:rsidRPr="00000000">
        <w:rPr>
          <w:sz w:val="28"/>
          <w:szCs w:val="28"/>
          <w:rtl w:val="0"/>
        </w:rPr>
        <w:t xml:space="preserve">,</w:t>
      </w:r>
    </w:p>
    <w:p w:rsidR="00000000" w:rsidDel="00000000" w:rsidP="00000000" w:rsidRDefault="00000000" w:rsidRPr="00000000" w14:paraId="00000007">
      <w:pPr>
        <w:spacing w:before="0" w:line="240" w:lineRule="auto"/>
        <w:ind w:left="146" w:right="435" w:firstLine="0"/>
        <w:jc w:val="center"/>
        <w:rPr>
          <w:sz w:val="20"/>
          <w:szCs w:val="20"/>
        </w:rPr>
      </w:pPr>
      <w:r w:rsidDel="00000000" w:rsidR="00000000" w:rsidRPr="00000000">
        <w:rPr>
          <w:sz w:val="28"/>
          <w:szCs w:val="28"/>
          <w:rtl w:val="0"/>
        </w:rPr>
        <w:t xml:space="preserve">David Posada</w:t>
      </w:r>
      <w:r w:rsidDel="00000000" w:rsidR="00000000" w:rsidRPr="00000000">
        <w:rPr>
          <w:sz w:val="33.333333333333336"/>
          <w:szCs w:val="33.333333333333336"/>
          <w:vertAlign w:val="superscript"/>
          <w:rtl w:val="0"/>
        </w:rPr>
        <w:t xml:space="preserve">13,14,15</w:t>
      </w:r>
      <w:r w:rsidDel="00000000" w:rsidR="00000000" w:rsidRPr="00000000">
        <w:rPr>
          <w:sz w:val="28"/>
          <w:szCs w:val="28"/>
          <w:rtl w:val="0"/>
        </w:rPr>
        <w:t xml:space="preserve">, Christopher E. Mason</w:t>
      </w:r>
      <w:r w:rsidDel="00000000" w:rsidR="00000000" w:rsidRPr="00000000">
        <w:rPr>
          <w:sz w:val="33.333333333333336"/>
          <w:szCs w:val="33.333333333333336"/>
          <w:vertAlign w:val="superscript"/>
          <w:rtl w:val="0"/>
        </w:rPr>
        <w:t xml:space="preserve">10</w:t>
      </w:r>
      <w:r w:rsidDel="00000000" w:rsidR="00000000" w:rsidRPr="00000000">
        <w:rPr>
          <w:sz w:val="28"/>
          <w:szCs w:val="28"/>
          <w:rtl w:val="0"/>
        </w:rPr>
        <w:t xml:space="preserve">, Fritz Sedlazeck</w:t>
      </w:r>
      <w:r w:rsidDel="00000000" w:rsidR="00000000" w:rsidRPr="00000000">
        <w:rPr>
          <w:sz w:val="33.333333333333336"/>
          <w:szCs w:val="33.333333333333336"/>
          <w:vertAlign w:val="superscript"/>
          <w:rtl w:val="0"/>
        </w:rPr>
        <w:t xml:space="preserve">2</w:t>
      </w:r>
      <w:r w:rsidDel="00000000" w:rsidR="00000000" w:rsidRPr="00000000">
        <w:rPr>
          <w:i w:val="1"/>
          <w:sz w:val="33.333333333333336"/>
          <w:szCs w:val="33.333333333333336"/>
          <w:vertAlign w:val="superscript"/>
          <w:rtl w:val="0"/>
        </w:rPr>
        <w:t xml:space="preserve">,</w:t>
      </w:r>
      <w:r w:rsidDel="00000000" w:rsidR="00000000" w:rsidRPr="00000000">
        <w:rPr>
          <w:sz w:val="33.333333333333336"/>
          <w:szCs w:val="33.333333333333336"/>
          <w:vertAlign w:val="superscript"/>
          <w:rtl w:val="0"/>
        </w:rPr>
        <w:t xml:space="preserve">†</w:t>
      </w:r>
      <w:r w:rsidDel="00000000" w:rsidR="00000000" w:rsidRPr="00000000">
        <w:rPr>
          <w:sz w:val="28"/>
          <w:szCs w:val="28"/>
          <w:rtl w:val="0"/>
        </w:rPr>
        <w:t xml:space="preserve">,</w:t>
      </w:r>
      <w:r w:rsidDel="00000000" w:rsidR="00000000" w:rsidRPr="00000000">
        <w:rPr>
          <w:sz w:val="33.333333333333336"/>
          <w:szCs w:val="33.333333333333336"/>
          <w:vertAlign w:val="superscript"/>
          <w:rtl w:val="0"/>
        </w:rPr>
        <w:t xml:space="preserve"> </w:t>
      </w:r>
      <w:r w:rsidDel="00000000" w:rsidR="00000000" w:rsidRPr="00000000">
        <w:rPr>
          <w:sz w:val="28"/>
          <w:szCs w:val="28"/>
          <w:rtl w:val="0"/>
        </w:rPr>
        <w:t xml:space="preserve">Todd J. Treangen</w:t>
      </w:r>
      <w:r w:rsidDel="00000000" w:rsidR="00000000" w:rsidRPr="00000000">
        <w:rPr>
          <w:sz w:val="33.333333333333336"/>
          <w:szCs w:val="33.333333333333336"/>
          <w:vertAlign w:val="superscript"/>
          <w:rtl w:val="0"/>
        </w:rPr>
        <w:t xml:space="preserve">1</w:t>
      </w:r>
      <w:r w:rsidDel="00000000" w:rsidR="00000000" w:rsidRPr="00000000">
        <w:rPr>
          <w:i w:val="1"/>
          <w:sz w:val="33.333333333333336"/>
          <w:szCs w:val="33.333333333333336"/>
          <w:vertAlign w:val="superscript"/>
          <w:rtl w:val="0"/>
        </w:rPr>
        <w:t xml:space="preserve">,</w:t>
      </w:r>
      <w:r w:rsidDel="00000000" w:rsidR="00000000" w:rsidRPr="00000000">
        <w:rPr>
          <w:rFonts w:ascii="Gungsuh" w:cs="Gungsuh" w:eastAsia="Gungsuh" w:hAnsi="Gungsuh"/>
          <w:sz w:val="33.333333333333336"/>
          <w:szCs w:val="33.333333333333336"/>
          <w:vertAlign w:val="superscript"/>
          <w:rtl w:val="0"/>
        </w:rPr>
        <w:t xml:space="preserve">†∗</w:t>
      </w: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cida Sans" w:cs="Lucida Sans" w:eastAsia="Lucida Sans" w:hAnsi="Lucida San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26" w:right="8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6.666666666666668"/>
          <w:szCs w:val="26.666666666666668"/>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Computer Science, Rice University, Houston, TX, USA.</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526" w:right="8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6.666666666666668"/>
          <w:szCs w:val="26.666666666666668"/>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Human Genome Sequencing Center, Baylor College of Medicine, Houston, TX, USA.</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64" w:line="240" w:lineRule="auto"/>
        <w:ind w:left="526" w:right="8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6.666666666666668"/>
          <w:szCs w:val="26.666666666666668"/>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Baylor College of Medicine and Texas Children’s Hospital, Houston, TX, USA.</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526" w:right="8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6.666666666666668"/>
          <w:szCs w:val="26.666666666666668"/>
          <w:u w:val="none"/>
          <w:shd w:fill="auto" w:val="clear"/>
          <w:vertAlign w:val="super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Systems, Synthetic, and Physical Biology (SSPB) Graduate Program, Houston, TX, USA.</w:t>
      </w:r>
    </w:p>
    <w:p w:rsidR="00000000" w:rsidDel="00000000" w:rsidP="00000000" w:rsidRDefault="00000000" w:rsidRPr="00000000" w14:paraId="0000000D">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5</w:t>
      </w:r>
      <w:r w:rsidDel="00000000" w:rsidR="00000000" w:rsidRPr="00000000">
        <w:rPr>
          <w:sz w:val="24"/>
          <w:szCs w:val="24"/>
          <w:rtl w:val="0"/>
        </w:rPr>
        <w:t xml:space="preserve">Exobiology Branch, NASA Ames Research Center, Mountain View, CA, USA.</w:t>
      </w:r>
    </w:p>
    <w:p w:rsidR="00000000" w:rsidDel="00000000" w:rsidP="00000000" w:rsidRDefault="00000000" w:rsidRPr="00000000" w14:paraId="0000000E">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6</w:t>
      </w:r>
      <w:r w:rsidDel="00000000" w:rsidR="00000000" w:rsidRPr="00000000">
        <w:rPr>
          <w:sz w:val="24"/>
          <w:szCs w:val="24"/>
          <w:rtl w:val="0"/>
        </w:rPr>
        <w:t xml:space="preserve">Blue Marble Space Institute of Science, Seattle, WA, USA.</w:t>
      </w:r>
      <w:r w:rsidDel="00000000" w:rsidR="00000000" w:rsidRPr="00000000">
        <w:rPr>
          <w:rtl w:val="0"/>
        </w:rPr>
      </w:r>
    </w:p>
    <w:p w:rsidR="00000000" w:rsidDel="00000000" w:rsidP="00000000" w:rsidRDefault="00000000" w:rsidRPr="00000000" w14:paraId="0000000F">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7</w:t>
      </w:r>
      <w:r w:rsidDel="00000000" w:rsidR="00000000" w:rsidRPr="00000000">
        <w:rPr>
          <w:sz w:val="24"/>
          <w:szCs w:val="24"/>
          <w:rtl w:val="0"/>
        </w:rPr>
        <w:t xml:space="preserve">Houston Methodist Research Institute, Houston, TX, USA</w:t>
      </w:r>
      <w:r w:rsidDel="00000000" w:rsidR="00000000" w:rsidRPr="00000000">
        <w:rPr>
          <w:sz w:val="24"/>
          <w:szCs w:val="24"/>
          <w:rtl w:val="0"/>
        </w:rPr>
        <w:t xml:space="preserve">.</w:t>
      </w:r>
    </w:p>
    <w:p w:rsidR="00000000" w:rsidDel="00000000" w:rsidP="00000000" w:rsidRDefault="00000000" w:rsidRPr="00000000" w14:paraId="00000010">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8</w:t>
      </w:r>
      <w:r w:rsidDel="00000000" w:rsidR="00000000" w:rsidRPr="00000000">
        <w:rPr>
          <w:sz w:val="24"/>
          <w:szCs w:val="24"/>
          <w:rtl w:val="0"/>
        </w:rPr>
        <w:t xml:space="preserve">Department of Medicine, The University of Chicago, Chicago, IL</w:t>
      </w:r>
      <w:r w:rsidDel="00000000" w:rsidR="00000000" w:rsidRPr="00000000">
        <w:rPr>
          <w:sz w:val="24"/>
          <w:szCs w:val="24"/>
          <w:rtl w:val="0"/>
        </w:rPr>
        <w:t xml:space="preserve">.</w:t>
      </w:r>
    </w:p>
    <w:p w:rsidR="00000000" w:rsidDel="00000000" w:rsidP="00000000" w:rsidRDefault="00000000" w:rsidRPr="00000000" w14:paraId="00000011">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9</w:t>
      </w:r>
      <w:r w:rsidDel="00000000" w:rsidR="00000000" w:rsidRPr="00000000">
        <w:rPr>
          <w:sz w:val="24"/>
          <w:szCs w:val="24"/>
          <w:rtl w:val="0"/>
        </w:rPr>
        <w:t xml:space="preserve">Walter Reed Army Institute of Research, Silver Spring, MD, USA</w:t>
      </w:r>
      <w:r w:rsidDel="00000000" w:rsidR="00000000" w:rsidRPr="00000000">
        <w:rPr>
          <w:sz w:val="24"/>
          <w:szCs w:val="24"/>
          <w:rtl w:val="0"/>
        </w:rPr>
        <w:t xml:space="preserve">.</w:t>
      </w:r>
    </w:p>
    <w:p w:rsidR="00000000" w:rsidDel="00000000" w:rsidP="00000000" w:rsidRDefault="00000000" w:rsidRPr="00000000" w14:paraId="00000012">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10</w:t>
      </w:r>
      <w:r w:rsidDel="00000000" w:rsidR="00000000" w:rsidRPr="00000000">
        <w:rPr>
          <w:sz w:val="24"/>
          <w:szCs w:val="24"/>
          <w:rtl w:val="0"/>
        </w:rPr>
        <w:t xml:space="preserve">Department of Physiology and Biophysics, Weill Cornell Medicine, New York, New York, USA</w:t>
      </w:r>
      <w:r w:rsidDel="00000000" w:rsidR="00000000" w:rsidRPr="00000000">
        <w:rPr>
          <w:sz w:val="24"/>
          <w:szCs w:val="24"/>
          <w:rtl w:val="0"/>
        </w:rPr>
        <w:t xml:space="preserve">.</w:t>
      </w:r>
    </w:p>
    <w:p w:rsidR="00000000" w:rsidDel="00000000" w:rsidP="00000000" w:rsidRDefault="00000000" w:rsidRPr="00000000" w14:paraId="00000013">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11</w:t>
      </w:r>
      <w:r w:rsidDel="00000000" w:rsidR="00000000" w:rsidRPr="00000000">
        <w:rPr>
          <w:sz w:val="24"/>
          <w:szCs w:val="24"/>
          <w:rtl w:val="0"/>
        </w:rPr>
        <w:t xml:space="preserve">KBR, Space Biosciences Division, NASA Ames Research Center, Moffett Field, CA, USA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14">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12</w:t>
      </w:r>
      <w:r w:rsidDel="00000000" w:rsidR="00000000" w:rsidRPr="00000000">
        <w:rPr>
          <w:sz w:val="24"/>
          <w:szCs w:val="24"/>
          <w:rtl w:val="0"/>
        </w:rPr>
        <w:t xml:space="preserve">Signature Science, LLC, 8329 North Mopac Expressway, Austin TX 78759.</w:t>
      </w:r>
    </w:p>
    <w:p w:rsidR="00000000" w:rsidDel="00000000" w:rsidP="00000000" w:rsidRDefault="00000000" w:rsidRPr="00000000" w14:paraId="00000015">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13</w:t>
      </w:r>
      <w:r w:rsidDel="00000000" w:rsidR="00000000" w:rsidRPr="00000000">
        <w:rPr>
          <w:sz w:val="24"/>
          <w:szCs w:val="24"/>
          <w:rtl w:val="0"/>
        </w:rPr>
        <w:t xml:space="preserve">Biomedical Research Center (CINBIO), University of Vigo, 36310 Vigo, Spain</w:t>
      </w:r>
      <w:r w:rsidDel="00000000" w:rsidR="00000000" w:rsidRPr="00000000">
        <w:rPr>
          <w:sz w:val="24"/>
          <w:szCs w:val="24"/>
          <w:rtl w:val="0"/>
        </w:rPr>
        <w:t xml:space="preserve">.</w:t>
      </w:r>
    </w:p>
    <w:p w:rsidR="00000000" w:rsidDel="00000000" w:rsidP="00000000" w:rsidRDefault="00000000" w:rsidRPr="00000000" w14:paraId="00000016">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14</w:t>
      </w:r>
      <w:r w:rsidDel="00000000" w:rsidR="00000000" w:rsidRPr="00000000">
        <w:rPr>
          <w:sz w:val="24"/>
          <w:szCs w:val="24"/>
          <w:rtl w:val="0"/>
        </w:rPr>
        <w:t xml:space="preserve">Department of Biochemistry, Genetics and Immunology</w:t>
      </w:r>
    </w:p>
    <w:p w:rsidR="00000000" w:rsidDel="00000000" w:rsidP="00000000" w:rsidRDefault="00000000" w:rsidRPr="00000000" w14:paraId="00000017">
      <w:pPr>
        <w:spacing w:before="65" w:lineRule="auto"/>
        <w:ind w:left="526" w:right="805" w:firstLine="0"/>
        <w:jc w:val="center"/>
        <w:rPr>
          <w:sz w:val="24"/>
          <w:szCs w:val="24"/>
        </w:rPr>
      </w:pPr>
      <w:r w:rsidDel="00000000" w:rsidR="00000000" w:rsidRPr="00000000">
        <w:rPr>
          <w:sz w:val="24"/>
          <w:szCs w:val="24"/>
          <w:rtl w:val="0"/>
        </w:rPr>
        <w:t xml:space="preserve">School of Biology, University of Vigo, Vigo, Spain</w:t>
      </w:r>
      <w:r w:rsidDel="00000000" w:rsidR="00000000" w:rsidRPr="00000000">
        <w:rPr>
          <w:sz w:val="24"/>
          <w:szCs w:val="24"/>
          <w:rtl w:val="0"/>
        </w:rPr>
        <w:t xml:space="preserve">.</w:t>
      </w:r>
    </w:p>
    <w:p w:rsidR="00000000" w:rsidDel="00000000" w:rsidP="00000000" w:rsidRDefault="00000000" w:rsidRPr="00000000" w14:paraId="00000018">
      <w:pPr>
        <w:spacing w:before="65" w:lineRule="auto"/>
        <w:ind w:left="526" w:right="805" w:firstLine="0"/>
        <w:jc w:val="center"/>
        <w:rPr>
          <w:sz w:val="24"/>
          <w:szCs w:val="24"/>
        </w:rPr>
      </w:pPr>
      <w:r w:rsidDel="00000000" w:rsidR="00000000" w:rsidRPr="00000000">
        <w:rPr>
          <w:rFonts w:ascii="Cambria" w:cs="Cambria" w:eastAsia="Cambria" w:hAnsi="Cambria"/>
          <w:sz w:val="26.666666666666668"/>
          <w:szCs w:val="26.666666666666668"/>
          <w:vertAlign w:val="superscript"/>
          <w:rtl w:val="0"/>
        </w:rPr>
        <w:t xml:space="preserve">15</w:t>
      </w:r>
      <w:r w:rsidDel="00000000" w:rsidR="00000000" w:rsidRPr="00000000">
        <w:rPr>
          <w:sz w:val="24"/>
          <w:szCs w:val="24"/>
          <w:rtl w:val="0"/>
        </w:rPr>
        <w:t xml:space="preserve">Galicia Sur Health Research Institute, 36310 Vigo, Spain</w:t>
      </w:r>
      <w:r w:rsidDel="00000000" w:rsidR="00000000" w:rsidRPr="00000000">
        <w:rPr>
          <w:sz w:val="24"/>
          <w:szCs w:val="24"/>
          <w:rtl w:val="0"/>
        </w:rPr>
        <w:t xml:space="preserve">.</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26" w:right="8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Lucida Sans" w:cs="Lucida Sans" w:eastAsia="Lucida Sans" w:hAnsi="Lucida Sans"/>
          <w:b w:val="0"/>
          <w:i w:val="0"/>
          <w:smallCaps w:val="0"/>
          <w:strike w:val="0"/>
          <w:color w:val="000000"/>
          <w:sz w:val="26.666666666666668"/>
          <w:szCs w:val="26.666666666666668"/>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whom correspondence should be addressed; E-mail: </w:t>
      </w:r>
      <w:hyperlink r:id="r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treangen@rice.edu.</w:t>
        </w:r>
      </w:hyperlink>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42" w:line="240" w:lineRule="auto"/>
        <w:ind w:left="526" w:right="8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Lucida Sans" w:cs="Lucida Sans" w:eastAsia="Lucida Sans" w:hAnsi="Lucida Sans"/>
          <w:b w:val="0"/>
          <w:i w:val="0"/>
          <w:smallCaps w:val="0"/>
          <w:strike w:val="0"/>
          <w:color w:val="000000"/>
          <w:sz w:val="26.666666666666668"/>
          <w:szCs w:val="26.666666666666668"/>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authors share senior authorship</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D">
      <w:pPr>
        <w:spacing w:before="0" w:line="415" w:lineRule="auto"/>
        <w:ind w:left="698" w:right="1499" w:firstLine="0"/>
        <w:jc w:val="both"/>
        <w:rPr>
          <w:ins w:author="David Posada" w:id="10" w:date="2020-06-29T06:58:16Z"/>
          <w:b w:val="1"/>
          <w:sz w:val="24"/>
          <w:szCs w:val="24"/>
        </w:rPr>
      </w:pPr>
      <w:commentRangeStart w:id="3"/>
      <w:commentRangeStart w:id="4"/>
      <w:commentRangeStart w:id="5"/>
      <w:r w:rsidDel="00000000" w:rsidR="00000000" w:rsidRPr="00000000">
        <w:rPr>
          <w:b w:val="1"/>
          <w:sz w:val="24"/>
          <w:szCs w:val="24"/>
          <w:rtl w:val="0"/>
        </w:rPr>
        <w:t xml:space="preserve">The</w:t>
      </w:r>
      <w:commentRangeEnd w:id="5"/>
      <w:r w:rsidDel="00000000" w:rsidR="00000000" w:rsidRPr="00000000">
        <w:commentReference w:id="5"/>
      </w:r>
      <w:r w:rsidDel="00000000" w:rsidR="00000000" w:rsidRPr="00000000">
        <w:rPr>
          <w:b w:val="1"/>
          <w:sz w:val="24"/>
          <w:szCs w:val="24"/>
          <w:rtl w:val="0"/>
        </w:rPr>
        <w:t xml:space="preserve"> </w:t>
      </w:r>
      <w:del w:author="David Posada" w:id="0" w:date="2020-06-29T06:44:46Z">
        <w:r w:rsidDel="00000000" w:rsidR="00000000" w:rsidRPr="00000000">
          <w:rPr>
            <w:b w:val="1"/>
            <w:sz w:val="24"/>
            <w:szCs w:val="24"/>
            <w:rtl w:val="0"/>
          </w:rPr>
          <w:delText xml:space="preserve">fast spread of the </w:delText>
        </w:r>
      </w:del>
      <w:r w:rsidDel="00000000" w:rsidR="00000000" w:rsidRPr="00000000">
        <w:rPr>
          <w:b w:val="1"/>
          <w:sz w:val="24"/>
          <w:szCs w:val="24"/>
          <w:rtl w:val="0"/>
        </w:rPr>
        <w:t xml:space="preserve">COVID-19 pandemic has sparked an urgent need to uncover the underlying biology of </w:t>
      </w:r>
      <w:commentRangeStart w:id="6"/>
      <w:r w:rsidDel="00000000" w:rsidR="00000000" w:rsidRPr="00000000">
        <w:rPr>
          <w:b w:val="1"/>
          <w:sz w:val="24"/>
          <w:szCs w:val="24"/>
          <w:rtl w:val="0"/>
        </w:rPr>
        <w:t xml:space="preserve">this devastating coronavirus</w:t>
      </w:r>
      <w:commentRangeEnd w:id="6"/>
      <w:r w:rsidDel="00000000" w:rsidR="00000000" w:rsidRPr="00000000">
        <w:commentReference w:id="6"/>
      </w:r>
      <w:r w:rsidDel="00000000" w:rsidR="00000000" w:rsidRPr="00000000">
        <w:rPr>
          <w:b w:val="1"/>
          <w:sz w:val="24"/>
          <w:szCs w:val="24"/>
          <w:rtl w:val="0"/>
        </w:rPr>
        <w:t xml:space="preserve">. Though RNA viruses mutate </w:t>
      </w:r>
      <w:del w:author="David Posada" w:id="1" w:date="2020-06-29T06:47:27Z">
        <w:commentRangeStart w:id="7"/>
        <w:r w:rsidDel="00000000" w:rsidR="00000000" w:rsidRPr="00000000">
          <w:rPr>
            <w:b w:val="1"/>
            <w:sz w:val="24"/>
            <w:szCs w:val="24"/>
            <w:rtl w:val="0"/>
          </w:rPr>
          <w:delText xml:space="preserve">more </w:delText>
        </w:r>
      </w:del>
      <w:r w:rsidDel="00000000" w:rsidR="00000000" w:rsidRPr="00000000">
        <w:rPr>
          <w:b w:val="1"/>
          <w:sz w:val="24"/>
          <w:szCs w:val="24"/>
          <w:rtl w:val="0"/>
        </w:rPr>
        <w:t xml:space="preserve">rapidly</w:t>
      </w:r>
      <w:del w:author="David Posada" w:id="2" w:date="2020-06-29T06:47:32Z">
        <w:r w:rsidDel="00000000" w:rsidR="00000000" w:rsidRPr="00000000">
          <w:rPr>
            <w:b w:val="1"/>
            <w:sz w:val="24"/>
            <w:szCs w:val="24"/>
            <w:rtl w:val="0"/>
          </w:rPr>
          <w:delText xml:space="preserve"> compared to </w:delText>
        </w:r>
        <w:commentRangeEnd w:id="7"/>
        <w:r w:rsidDel="00000000" w:rsidR="00000000" w:rsidRPr="00000000">
          <w:commentReference w:id="7"/>
        </w:r>
        <w:r w:rsidDel="00000000" w:rsidR="00000000" w:rsidRPr="00000000">
          <w:rPr>
            <w:b w:val="1"/>
            <w:sz w:val="24"/>
            <w:szCs w:val="24"/>
            <w:rtl w:val="0"/>
          </w:rPr>
          <w:delText xml:space="preserve">DNA viruses</w:delText>
        </w:r>
      </w:del>
      <w:r w:rsidDel="00000000" w:rsidR="00000000" w:rsidRPr="00000000">
        <w:rPr>
          <w:b w:val="1"/>
          <w:sz w:val="24"/>
          <w:szCs w:val="24"/>
          <w:rtl w:val="0"/>
        </w:rPr>
        <w:t xml:space="preserve">, there are a relatively small number of single nucleotide polymorphisms (SNPs) that differentiate the main SARS-CoV-2 clades that have </w:t>
      </w:r>
      <w:del w:author="David Posada" w:id="3" w:date="2020-06-29T06:48:01Z">
        <w:r w:rsidDel="00000000" w:rsidR="00000000" w:rsidRPr="00000000">
          <w:rPr>
            <w:b w:val="1"/>
            <w:sz w:val="24"/>
            <w:szCs w:val="24"/>
            <w:rtl w:val="0"/>
          </w:rPr>
          <w:delText xml:space="preserve">evolved while SARS-CoV-2 rapidly has </w:delText>
        </w:r>
      </w:del>
      <w:r w:rsidDel="00000000" w:rsidR="00000000" w:rsidRPr="00000000">
        <w:rPr>
          <w:b w:val="1"/>
          <w:sz w:val="24"/>
          <w:szCs w:val="24"/>
          <w:rtl w:val="0"/>
        </w:rPr>
        <w:t xml:space="preserve">spread throughout the world. In this study, we investigated over 7,000 SARS-CoV-2 </w:t>
      </w:r>
      <w:r w:rsidDel="00000000" w:rsidR="00000000" w:rsidRPr="00000000">
        <w:rPr>
          <w:b w:val="1"/>
          <w:sz w:val="24"/>
          <w:szCs w:val="24"/>
          <w:rtl w:val="0"/>
        </w:rPr>
        <w:t xml:space="preserve">datasets</w:t>
      </w:r>
      <w:r w:rsidDel="00000000" w:rsidR="00000000" w:rsidRPr="00000000">
        <w:rPr>
          <w:b w:val="1"/>
          <w:sz w:val="24"/>
          <w:szCs w:val="24"/>
          <w:rtl w:val="0"/>
        </w:rPr>
        <w:t xml:space="preserve"> </w:t>
      </w:r>
      <w:ins w:author="David Posada" w:id="4" w:date="2020-06-29T06:49:34Z">
        <w:r w:rsidDel="00000000" w:rsidR="00000000" w:rsidRPr="00000000">
          <w:rPr>
            <w:b w:val="1"/>
            <w:sz w:val="24"/>
            <w:szCs w:val="24"/>
            <w:rtl w:val="0"/>
          </w:rPr>
          <w:t xml:space="preserve">to unveil</w:t>
        </w:r>
      </w:ins>
      <w:del w:author="David Posada" w:id="4" w:date="2020-06-29T06:49:34Z">
        <w:r w:rsidDel="00000000" w:rsidR="00000000" w:rsidRPr="00000000">
          <w:rPr>
            <w:b w:val="1"/>
            <w:sz w:val="24"/>
            <w:szCs w:val="24"/>
            <w:rtl w:val="0"/>
          </w:rPr>
          <w:delText xml:space="preserve">and took a deep dive into</w:delText>
        </w:r>
      </w:del>
      <w:r w:rsidDel="00000000" w:rsidR="00000000" w:rsidRPr="00000000">
        <w:rPr>
          <w:b w:val="1"/>
          <w:sz w:val="24"/>
          <w:szCs w:val="24"/>
          <w:rtl w:val="0"/>
        </w:rPr>
        <w:t xml:space="preserve"> </w:t>
      </w:r>
      <w:ins w:author="David Posada" w:id="5" w:date="2020-06-29T06:49:50Z">
        <w:r w:rsidDel="00000000" w:rsidR="00000000" w:rsidRPr="00000000">
          <w:rPr>
            <w:b w:val="1"/>
            <w:sz w:val="24"/>
            <w:szCs w:val="24"/>
            <w:rtl w:val="0"/>
          </w:rPr>
          <w:t xml:space="preserve">its</w:t>
        </w:r>
      </w:ins>
      <w:del w:author="David Posada" w:id="5" w:date="2020-06-29T06:49:50Z">
        <w:r w:rsidDel="00000000" w:rsidR="00000000" w:rsidRPr="00000000">
          <w:rPr>
            <w:b w:val="1"/>
            <w:sz w:val="24"/>
            <w:szCs w:val="24"/>
            <w:rtl w:val="0"/>
          </w:rPr>
          <w:delText xml:space="preserve">the</w:delText>
        </w:r>
      </w:del>
      <w:r w:rsidDel="00000000" w:rsidR="00000000" w:rsidRPr="00000000">
        <w:rPr>
          <w:b w:val="1"/>
          <w:sz w:val="24"/>
          <w:szCs w:val="24"/>
          <w:rtl w:val="0"/>
        </w:rPr>
        <w:t xml:space="preserve"> intrahost and interhost diversity</w:t>
      </w:r>
      <w:del w:author="David Posada" w:id="6" w:date="2020-06-29T06:49:57Z">
        <w:r w:rsidDel="00000000" w:rsidR="00000000" w:rsidRPr="00000000">
          <w:rPr>
            <w:b w:val="1"/>
            <w:sz w:val="24"/>
            <w:szCs w:val="24"/>
            <w:rtl w:val="0"/>
          </w:rPr>
          <w:delText xml:space="preserve"> of this virus</w:delText>
        </w:r>
      </w:del>
      <w:r w:rsidDel="00000000" w:rsidR="00000000" w:rsidRPr="00000000">
        <w:rPr>
          <w:b w:val="1"/>
          <w:sz w:val="24"/>
          <w:szCs w:val="24"/>
          <w:rtl w:val="0"/>
        </w:rPr>
        <w:t xml:space="preserve">. We reveal a </w:t>
      </w:r>
      <w:ins w:author="David Posada" w:id="7" w:date="2020-06-29T06:51:21Z">
        <w:r w:rsidDel="00000000" w:rsidR="00000000" w:rsidRPr="00000000">
          <w:rPr>
            <w:b w:val="1"/>
            <w:sz w:val="24"/>
            <w:szCs w:val="24"/>
            <w:rtl w:val="0"/>
          </w:rPr>
          <w:t xml:space="preserve">complex</w:t>
        </w:r>
      </w:ins>
      <w:del w:author="David Posada" w:id="7" w:date="2020-06-29T06:51:21Z">
        <w:r w:rsidDel="00000000" w:rsidR="00000000" w:rsidRPr="00000000">
          <w:rPr>
            <w:b w:val="1"/>
            <w:sz w:val="24"/>
            <w:szCs w:val="24"/>
            <w:rtl w:val="0"/>
          </w:rPr>
          <w:delText xml:space="preserve">diverse</w:delText>
        </w:r>
      </w:del>
      <w:r w:rsidDel="00000000" w:rsidR="00000000" w:rsidRPr="00000000">
        <w:rPr>
          <w:b w:val="1"/>
          <w:sz w:val="24"/>
          <w:szCs w:val="24"/>
          <w:rtl w:val="0"/>
        </w:rPr>
        <w:t xml:space="preserve"> intrahost variant landscape, likely due to a </w:t>
      </w:r>
      <w:del w:author="David Posada" w:id="8" w:date="2020-06-29T06:51:30Z">
        <w:r w:rsidDel="00000000" w:rsidR="00000000" w:rsidRPr="00000000">
          <w:rPr>
            <w:b w:val="1"/>
            <w:sz w:val="24"/>
            <w:szCs w:val="24"/>
            <w:rtl w:val="0"/>
          </w:rPr>
          <w:delText xml:space="preserve">complex </w:delText>
        </w:r>
      </w:del>
      <w:r w:rsidDel="00000000" w:rsidR="00000000" w:rsidRPr="00000000">
        <w:rPr>
          <w:b w:val="1"/>
          <w:sz w:val="24"/>
          <w:szCs w:val="24"/>
          <w:rtl w:val="0"/>
        </w:rPr>
        <w:t xml:space="preserve">combination of host mediated processes such as mRNA editing</w:t>
      </w:r>
      <w:ins w:author="David Posada" w:id="9" w:date="2020-06-29T06:51:12Z">
        <w:r w:rsidDel="00000000" w:rsidR="00000000" w:rsidRPr="00000000">
          <w:rPr>
            <w:b w:val="1"/>
            <w:sz w:val="24"/>
            <w:szCs w:val="24"/>
            <w:rtl w:val="0"/>
          </w:rPr>
          <w:t xml:space="preserve">,</w:t>
        </w:r>
      </w:ins>
      <w:r w:rsidDel="00000000" w:rsidR="00000000" w:rsidRPr="00000000">
        <w:rPr>
          <w:b w:val="1"/>
          <w:sz w:val="24"/>
          <w:szCs w:val="24"/>
          <w:rtl w:val="0"/>
        </w:rPr>
        <w:t xml:space="preserve"> and viral mutation.</w:t>
      </w:r>
      <w:commentRangeStart w:id="8"/>
      <w:r w:rsidDel="00000000" w:rsidR="00000000" w:rsidRPr="00000000">
        <w:rPr>
          <w:b w:val="1"/>
          <w:sz w:val="24"/>
          <w:szCs w:val="24"/>
          <w:rtl w:val="0"/>
        </w:rPr>
        <w:t xml:space="preserve"> </w:t>
      </w:r>
      <w:ins w:author="David Posada" w:id="10" w:date="2020-06-29T06:58:16Z">
        <w:r w:rsidDel="00000000" w:rsidR="00000000" w:rsidRPr="00000000">
          <w:rPr>
            <w:b w:val="1"/>
            <w:sz w:val="24"/>
            <w:szCs w:val="24"/>
            <w:rtl w:val="0"/>
          </w:rPr>
          <w:t xml:space="preserve">Some of these variants might reduce the power of </w:t>
        </w:r>
        <w:r w:rsidDel="00000000" w:rsidR="00000000" w:rsidRPr="00000000">
          <w:rPr>
            <w:b w:val="1"/>
            <w:sz w:val="24"/>
            <w:szCs w:val="24"/>
            <w:rtl w:val="0"/>
          </w:rPr>
          <w:t xml:space="preserve">qRT-PCR tests.</w:t>
        </w:r>
        <w:commentRangeEnd w:id="8"/>
        <w:r w:rsidDel="00000000" w:rsidR="00000000" w:rsidRPr="00000000">
          <w:commentReference w:id="8"/>
        </w:r>
        <w:r w:rsidDel="00000000" w:rsidR="00000000" w:rsidRPr="00000000">
          <w:rPr>
            <w:rtl w:val="0"/>
          </w:rPr>
        </w:r>
      </w:ins>
    </w:p>
    <w:p w:rsidR="00000000" w:rsidDel="00000000" w:rsidP="00000000" w:rsidRDefault="00000000" w:rsidRPr="00000000" w14:paraId="0000001E">
      <w:pPr>
        <w:spacing w:before="0" w:line="415" w:lineRule="auto"/>
        <w:ind w:left="698" w:right="1499" w:firstLine="0"/>
        <w:jc w:val="both"/>
        <w:rPr>
          <w:ins w:author="David Posada" w:id="10" w:date="2020-06-29T06:58:16Z"/>
          <w:b w:val="1"/>
          <w:sz w:val="24"/>
          <w:szCs w:val="24"/>
        </w:rPr>
      </w:pPr>
      <w:ins w:author="David Posada" w:id="10" w:date="2020-06-29T06:58:16Z">
        <w:r w:rsidDel="00000000" w:rsidR="00000000" w:rsidRPr="00000000">
          <w:rPr>
            <w:rtl w:val="0"/>
          </w:rPr>
        </w:r>
      </w:ins>
    </w:p>
    <w:p w:rsidR="00000000" w:rsidDel="00000000" w:rsidP="00000000" w:rsidRDefault="00000000" w:rsidRPr="00000000" w14:paraId="0000001F">
      <w:pPr>
        <w:spacing w:before="0" w:line="415" w:lineRule="auto"/>
        <w:ind w:left="698" w:right="1499" w:firstLine="0"/>
        <w:jc w:val="both"/>
        <w:rPr>
          <w:b w:val="1"/>
          <w:sz w:val="24"/>
          <w:szCs w:val="24"/>
        </w:rPr>
      </w:pPr>
      <w:r w:rsidDel="00000000" w:rsidR="00000000" w:rsidRPr="00000000">
        <w:rPr>
          <w:b w:val="1"/>
          <w:sz w:val="24"/>
          <w:szCs w:val="24"/>
          <w:rtl w:val="0"/>
        </w:rPr>
        <w:t xml:space="preserve">We also identified intrahost single nucleotide variants (iSNV) </w:t>
      </w:r>
      <w:commentRangeStart w:id="9"/>
      <w:r w:rsidDel="00000000" w:rsidR="00000000" w:rsidRPr="00000000">
        <w:rPr>
          <w:b w:val="1"/>
          <w:sz w:val="24"/>
          <w:szCs w:val="24"/>
          <w:rtl w:val="0"/>
        </w:rPr>
        <w:t xml:space="preserve">shared </w:t>
      </w:r>
      <w:del w:author="David Posada" w:id="11" w:date="2020-06-29T06:53:49Z">
        <w:r w:rsidDel="00000000" w:rsidR="00000000" w:rsidRPr="00000000">
          <w:rPr>
            <w:b w:val="1"/>
            <w:sz w:val="24"/>
            <w:szCs w:val="24"/>
            <w:rtl w:val="0"/>
          </w:rPr>
          <w:delText xml:space="preserve">both within and </w:delText>
        </w:r>
      </w:del>
      <w:r w:rsidDel="00000000" w:rsidR="00000000" w:rsidRPr="00000000">
        <w:rPr>
          <w:b w:val="1"/>
          <w:sz w:val="24"/>
          <w:szCs w:val="24"/>
          <w:rtl w:val="0"/>
        </w:rPr>
        <w:t xml:space="preserve">between COVID-19 positive patients,</w:t>
      </w:r>
      <w:commentRangeEnd w:id="9"/>
      <w:r w:rsidDel="00000000" w:rsidR="00000000" w:rsidRPr="00000000">
        <w:commentReference w:id="9"/>
      </w:r>
      <w:r w:rsidDel="00000000" w:rsidR="00000000" w:rsidRPr="00000000">
        <w:rPr>
          <w:b w:val="1"/>
          <w:sz w:val="24"/>
          <w:szCs w:val="24"/>
          <w:rtl w:val="0"/>
        </w:rPr>
        <w:t xml:space="preserve"> </w:t>
      </w:r>
      <w:ins w:author="David Posada" w:id="12" w:date="2020-06-29T06:53:40Z">
        <w:r w:rsidDel="00000000" w:rsidR="00000000" w:rsidRPr="00000000">
          <w:rPr>
            <w:b w:val="1"/>
            <w:sz w:val="24"/>
            <w:szCs w:val="24"/>
            <w:rtl w:val="0"/>
          </w:rPr>
          <w:t xml:space="preserve">which might be indicative of a wide transmission bottleneck in SARS-CoV-2 </w:t>
        </w:r>
      </w:ins>
      <w:del w:author="David Posada" w:id="12" w:date="2020-06-29T06:53:40Z">
        <w:r w:rsidDel="00000000" w:rsidR="00000000" w:rsidRPr="00000000">
          <w:rPr>
            <w:b w:val="1"/>
            <w:sz w:val="24"/>
            <w:szCs w:val="24"/>
            <w:rtl w:val="0"/>
          </w:rPr>
          <w:delText xml:space="preserve">with some reaching consensus level frequencies, highlighting their utility for transmission analyses. </w:delText>
        </w:r>
      </w:del>
      <w:r w:rsidDel="00000000" w:rsidR="00000000" w:rsidRPr="00000000">
        <w:rPr>
          <w:b w:val="1"/>
          <w:sz w:val="24"/>
          <w:szCs w:val="24"/>
          <w:rtl w:val="0"/>
        </w:rPr>
        <w:t xml:space="preserve">In addition, we were able to identify </w:t>
      </w:r>
      <w:commentRangeStart w:id="10"/>
      <w:r w:rsidDel="00000000" w:rsidR="00000000" w:rsidRPr="00000000">
        <w:rPr>
          <w:b w:val="1"/>
          <w:sz w:val="24"/>
          <w:szCs w:val="24"/>
          <w:rtl w:val="0"/>
        </w:rPr>
        <w:t xml:space="preserve">population-wide</w:t>
      </w:r>
      <w:commentRangeEnd w:id="10"/>
      <w:r w:rsidDel="00000000" w:rsidR="00000000" w:rsidRPr="00000000">
        <w:commentReference w:id="10"/>
      </w:r>
      <w:r w:rsidDel="00000000" w:rsidR="00000000" w:rsidRPr="00000000">
        <w:rPr>
          <w:b w:val="1"/>
          <w:sz w:val="24"/>
          <w:szCs w:val="24"/>
          <w:rtl w:val="0"/>
        </w:rPr>
        <w:t xml:space="preserve"> structural varia</w:t>
      </w:r>
      <w:ins w:author="David Posada" w:id="13" w:date="2020-06-29T06:56:51Z">
        <w:r w:rsidDel="00000000" w:rsidR="00000000" w:rsidRPr="00000000">
          <w:rPr>
            <w:b w:val="1"/>
            <w:sz w:val="24"/>
            <w:szCs w:val="24"/>
            <w:rtl w:val="0"/>
          </w:rPr>
          <w:t xml:space="preserve">nt</w:t>
        </w:r>
        <w:del w:author="Fritz Sedlazeck" w:id="14" w:date="2020-06-29T13:28:00Z">
          <w:r w:rsidDel="00000000" w:rsidR="00000000" w:rsidRPr="00000000">
            <w:rPr>
              <w:b w:val="1"/>
              <w:sz w:val="24"/>
              <w:szCs w:val="24"/>
              <w:rtl w:val="0"/>
            </w:rPr>
            <w:delText xml:space="preserve">s</w:delText>
          </w:r>
        </w:del>
      </w:ins>
      <w:del w:author="David Posada" w:id="13" w:date="2020-06-29T06:56:51Z">
        <w:r w:rsidDel="00000000" w:rsidR="00000000" w:rsidRPr="00000000">
          <w:rPr>
            <w:b w:val="1"/>
            <w:sz w:val="24"/>
            <w:szCs w:val="24"/>
            <w:rtl w:val="0"/>
          </w:rPr>
          <w:delText xml:space="preserve">tion</w:delText>
        </w:r>
      </w:del>
      <w:del w:author="David Posada" w:id="15" w:date="2020-06-29T06:57:15Z">
        <w:r w:rsidDel="00000000" w:rsidR="00000000" w:rsidRPr="00000000">
          <w:rPr>
            <w:b w:val="1"/>
            <w:sz w:val="24"/>
            <w:szCs w:val="24"/>
            <w:rtl w:val="0"/>
          </w:rPr>
          <w:delText xml:space="preserve">, highlighting both already identified smaller SVs and new variability </w:delText>
        </w:r>
      </w:del>
      <w:r w:rsidDel="00000000" w:rsidR="00000000" w:rsidRPr="00000000">
        <w:rPr>
          <w:b w:val="1"/>
          <w:sz w:val="24"/>
          <w:szCs w:val="24"/>
          <w:rtl w:val="0"/>
        </w:rPr>
        <w:t xml:space="preserve">in key genes </w:t>
      </w:r>
      <w:ins w:author="David Posada" w:id="16" w:date="2020-06-29T06:57:18Z">
        <w:r w:rsidDel="00000000" w:rsidR="00000000" w:rsidRPr="00000000">
          <w:rPr>
            <w:b w:val="1"/>
            <w:sz w:val="24"/>
            <w:szCs w:val="24"/>
            <w:rtl w:val="0"/>
          </w:rPr>
          <w:t xml:space="preserve">like </w:t>
        </w:r>
      </w:ins>
      <w:del w:author="David Posada" w:id="16" w:date="2020-06-29T06:57:18Z">
        <w:r w:rsidDel="00000000" w:rsidR="00000000" w:rsidRPr="00000000">
          <w:rPr>
            <w:b w:val="1"/>
            <w:sz w:val="24"/>
            <w:szCs w:val="24"/>
            <w:rtl w:val="0"/>
          </w:rPr>
          <w:delText xml:space="preserve">(</w:delText>
        </w:r>
      </w:del>
      <w:r w:rsidDel="00000000" w:rsidR="00000000" w:rsidRPr="00000000">
        <w:rPr>
          <w:b w:val="1"/>
          <w:sz w:val="24"/>
          <w:szCs w:val="24"/>
          <w:rtl w:val="0"/>
        </w:rPr>
        <w:t xml:space="preserve">ORF8</w:t>
      </w:r>
      <w:ins w:author="David Posada" w:id="17" w:date="2020-06-29T06:57:25Z">
        <w:r w:rsidDel="00000000" w:rsidR="00000000" w:rsidRPr="00000000">
          <w:rPr>
            <w:b w:val="1"/>
            <w:sz w:val="24"/>
            <w:szCs w:val="24"/>
            <w:rtl w:val="0"/>
          </w:rPr>
          <w:t xml:space="preserve"> and</w:t>
        </w:r>
      </w:ins>
      <w:del w:author="David Posada" w:id="17" w:date="2020-06-29T06:57:25Z">
        <w:r w:rsidDel="00000000" w:rsidR="00000000" w:rsidRPr="00000000">
          <w:rPr>
            <w:b w:val="1"/>
            <w:sz w:val="24"/>
            <w:szCs w:val="24"/>
            <w:rtl w:val="0"/>
          </w:rPr>
          <w:delText xml:space="preserve">,</w:delText>
        </w:r>
      </w:del>
      <w:r w:rsidDel="00000000" w:rsidR="00000000" w:rsidRPr="00000000">
        <w:rPr>
          <w:b w:val="1"/>
          <w:sz w:val="24"/>
          <w:szCs w:val="24"/>
          <w:rtl w:val="0"/>
        </w:rPr>
        <w:t xml:space="preserve"> Spike</w:t>
      </w:r>
      <w:del w:author="David Posada" w:id="18" w:date="2020-06-29T06:57:29Z">
        <w:r w:rsidDel="00000000" w:rsidR="00000000" w:rsidRPr="00000000">
          <w:rPr>
            <w:b w:val="1"/>
            <w:sz w:val="24"/>
            <w:szCs w:val="24"/>
            <w:rtl w:val="0"/>
          </w:rPr>
          <w:delText xml:space="preserve">)</w:delText>
        </w:r>
      </w:del>
      <w:r w:rsidDel="00000000" w:rsidR="00000000" w:rsidRPr="00000000">
        <w:rPr>
          <w:b w:val="1"/>
          <w:sz w:val="24"/>
          <w:szCs w:val="24"/>
          <w:rtl w:val="0"/>
        </w:rPr>
        <w:t xml:space="preserve">. Altogether, our findings </w:t>
      </w:r>
      <w:ins w:author="David Posada" w:id="19" w:date="2020-06-29T06:59:34Z">
        <w:r w:rsidDel="00000000" w:rsidR="00000000" w:rsidRPr="00000000">
          <w:rPr>
            <w:b w:val="1"/>
            <w:sz w:val="24"/>
            <w:szCs w:val="24"/>
            <w:rtl w:val="0"/>
          </w:rPr>
          <w:t xml:space="preserve">provide</w:t>
        </w:r>
      </w:ins>
      <w:del w:author="David Posada" w:id="19" w:date="2020-06-29T06:59:34Z">
        <w:r w:rsidDel="00000000" w:rsidR="00000000" w:rsidRPr="00000000">
          <w:rPr>
            <w:b w:val="1"/>
            <w:sz w:val="24"/>
            <w:szCs w:val="24"/>
            <w:rtl w:val="0"/>
          </w:rPr>
          <w:delText xml:space="preserve">allow for better qRT-PCR diagnostic design, </w:delText>
        </w:r>
      </w:del>
      <w:ins w:author="David Posada" w:id="19" w:date="2020-06-29T06:59:34Z">
        <w:r w:rsidDel="00000000" w:rsidR="00000000" w:rsidRPr="00000000">
          <w:rPr>
            <w:b w:val="1"/>
            <w:sz w:val="24"/>
            <w:szCs w:val="24"/>
            <w:rtl w:val="0"/>
          </w:rPr>
          <w:t xml:space="preserve">an </w:t>
        </w:r>
      </w:ins>
      <w:r w:rsidDel="00000000" w:rsidR="00000000" w:rsidRPr="00000000">
        <w:rPr>
          <w:b w:val="1"/>
          <w:sz w:val="24"/>
          <w:szCs w:val="24"/>
          <w:rtl w:val="0"/>
        </w:rPr>
        <w:t xml:space="preserve">enhanced understanding of the </w:t>
      </w:r>
      <w:del w:author="David Posada" w:id="20" w:date="2020-06-29T06:59:52Z">
        <w:r w:rsidDel="00000000" w:rsidR="00000000" w:rsidRPr="00000000">
          <w:rPr>
            <w:b w:val="1"/>
            <w:sz w:val="24"/>
            <w:szCs w:val="24"/>
            <w:rtl w:val="0"/>
          </w:rPr>
          <w:delText xml:space="preserve">variability of the </w:delText>
        </w:r>
      </w:del>
      <w:r w:rsidDel="00000000" w:rsidR="00000000" w:rsidRPr="00000000">
        <w:rPr>
          <w:b w:val="1"/>
          <w:sz w:val="24"/>
          <w:szCs w:val="24"/>
          <w:rtl w:val="0"/>
        </w:rPr>
        <w:t xml:space="preserve">SARS-CoV-2 transcriptome, </w:t>
      </w:r>
      <w:ins w:author="David Posada" w:id="21" w:date="2020-06-29T07:00:05Z">
        <w:r w:rsidDel="00000000" w:rsidR="00000000" w:rsidRPr="00000000">
          <w:rPr>
            <w:b w:val="1"/>
            <w:sz w:val="24"/>
            <w:szCs w:val="24"/>
            <w:rtl w:val="0"/>
          </w:rPr>
          <w:t xml:space="preserve">inform the design of detection</w:t>
        </w:r>
        <w:r w:rsidDel="00000000" w:rsidR="00000000" w:rsidRPr="00000000">
          <w:rPr>
            <w:b w:val="1"/>
            <w:sz w:val="24"/>
            <w:szCs w:val="24"/>
            <w:rtl w:val="0"/>
          </w:rPr>
          <w:t xml:space="preserve"> tests, and </w:t>
        </w:r>
        <w:r w:rsidDel="00000000" w:rsidR="00000000" w:rsidRPr="00000000">
          <w:rPr>
            <w:b w:val="1"/>
            <w:sz w:val="24"/>
            <w:szCs w:val="24"/>
            <w:rtl w:val="0"/>
          </w:rPr>
          <w:t xml:space="preserve">highlight </w:t>
        </w:r>
      </w:ins>
      <w:del w:author="David Posada" w:id="21" w:date="2020-06-29T07:00:05Z">
        <w:r w:rsidDel="00000000" w:rsidR="00000000" w:rsidRPr="00000000">
          <w:rPr>
            <w:b w:val="1"/>
            <w:sz w:val="24"/>
            <w:szCs w:val="24"/>
            <w:rtl w:val="0"/>
          </w:rPr>
          <w:delText xml:space="preserve">and foundational looks into </w:delText>
        </w:r>
      </w:del>
      <w:r w:rsidDel="00000000" w:rsidR="00000000" w:rsidRPr="00000000">
        <w:rPr>
          <w:b w:val="1"/>
          <w:sz w:val="24"/>
          <w:szCs w:val="24"/>
          <w:rtl w:val="0"/>
        </w:rPr>
        <w:t xml:space="preserve">the </w:t>
      </w:r>
      <w:ins w:author="David Posada" w:id="22" w:date="2020-06-29T07:00:14Z">
        <w:r w:rsidDel="00000000" w:rsidR="00000000" w:rsidRPr="00000000">
          <w:rPr>
            <w:b w:val="1"/>
            <w:sz w:val="24"/>
            <w:szCs w:val="24"/>
            <w:rtl w:val="0"/>
          </w:rPr>
          <w:t xml:space="preserve">potential </w:t>
        </w:r>
      </w:ins>
      <w:r w:rsidDel="00000000" w:rsidR="00000000" w:rsidRPr="00000000">
        <w:rPr>
          <w:b w:val="1"/>
          <w:sz w:val="24"/>
          <w:szCs w:val="24"/>
          <w:rtl w:val="0"/>
        </w:rPr>
        <w:t xml:space="preserve">utility of iSNVs for tracking the transmission of SARS-CoV-2.</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20">
      <w:pPr>
        <w:pStyle w:val="Heading1"/>
        <w:spacing w:before="252" w:lineRule="auto"/>
        <w:ind w:firstLine="113"/>
        <w:rPr/>
      </w:pPr>
      <w:r w:rsidDel="00000000" w:rsidR="00000000" w:rsidRPr="00000000">
        <w:rPr>
          <w:rtl w:val="0"/>
        </w:rPr>
        <w:t xml:space="preserve">Introduction</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270" w:line="478"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Coronavirus (CoV) genomes are the largest among single strand RNA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ssRNA)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viruses, ranging from 26 to 32 </w:t>
      </w:r>
      <w:r w:rsidDel="00000000" w:rsidR="00000000" w:rsidRPr="00000000">
        <w:rPr>
          <w:sz w:val="24"/>
          <w:szCs w:val="24"/>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bp. While ssRNA viruses typically display very high mutation rates, coronaviruses encode an RNA polymerase with 3’-to-5’ proofreading activity that allows them to replicate their genome with high-fidelity, lowering their mutation rate </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w:t>
        </w:r>
      </w:hyperlink>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w:t>
        </w:r>
      </w:hyperlink>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March 11, 2020, the WHO determined that an outbreak of a novel coronavirus SARS-CoV-2 that began in Wuhan, China in</w:t>
      </w:r>
      <w:ins w:author="David Posada" w:id="23" w:date="2020-06-29T07:06: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December 2019 had reached pandemic status. </w:t>
      </w:r>
      <w:commentRangeStart w: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consensus-level GISIAD genomic data indicated th</w:t>
      </w:r>
      <w:r w:rsidDel="00000000" w:rsidR="00000000" w:rsidRPr="00000000">
        <w:rPr>
          <w:sz w:val="24"/>
          <w:szCs w:val="24"/>
          <w:rtl w:val="0"/>
        </w:rPr>
        <w:t xml:space="preserve">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SARS-CoV-2 mutational rate was similar to other CoVs, around </w:t>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rPr>
          <w:rFonts w:ascii="Gungsuh" w:cs="Gungsuh" w:eastAsia="Gungsuh" w:hAnsi="Gungsuh"/>
          <w:i w:val="0"/>
          <w:smallCaps w:val="0"/>
          <w:strike w:val="0"/>
          <w:color w:val="000000"/>
          <w:sz w:val="24"/>
          <w:szCs w:val="24"/>
          <w:u w:val="none"/>
          <w:shd w:fill="auto" w:val="clear"/>
          <w:vertAlign w:val="superscript"/>
          <w:rtl w:val="0"/>
        </w:rPr>
        <w:t xml:space="preserve">−</w:t>
      </w:r>
      <w:r w:rsidDel="00000000" w:rsidR="00000000" w:rsidRPr="00000000">
        <w:rPr>
          <w:i w:val="0"/>
          <w:smallCaps w:val="0"/>
          <w:strike w:val="0"/>
          <w:color w:val="000000"/>
          <w:sz w:val="24"/>
          <w:szCs w:val="24"/>
          <w:u w:val="none"/>
          <w:shd w:fill="auto" w:val="clear"/>
          <w:vertAlign w:val="superscript"/>
          <w:rtl w:val="0"/>
        </w:rPr>
        <w:t xml:space="preserve">6</w:t>
      </w:r>
      <w:r w:rsidDel="00000000" w:rsidR="00000000" w:rsidRPr="00000000">
        <w:rPr>
          <w:i w:val="1"/>
          <w:smallCaps w:val="0"/>
          <w:strike w:val="0"/>
          <w:color w:val="000000"/>
          <w:sz w:val="24"/>
          <w:szCs w:val="24"/>
          <w:u w:val="none"/>
          <w:shd w:fill="auto" w:val="clear"/>
          <w:vertAlign w:val="superscript"/>
          <w:rtl w:val="0"/>
        </w:rPr>
        <w:t xml:space="preserve">/</w:t>
      </w:r>
      <w:r w:rsidDel="00000000" w:rsidR="00000000" w:rsidRPr="00000000">
        <w:rPr>
          <w:rFonts w:ascii="Gungsuh" w:cs="Gungsuh" w:eastAsia="Gungsuh" w:hAnsi="Gungsuh"/>
          <w:i w:val="0"/>
          <w:smallCaps w:val="0"/>
          <w:strike w:val="0"/>
          <w:color w:val="000000"/>
          <w:sz w:val="24"/>
          <w:szCs w:val="24"/>
          <w:u w:val="none"/>
          <w:shd w:fill="auto" w:val="clear"/>
          <w:vertAlign w:val="superscript"/>
          <w:rtl w:val="0"/>
        </w:rPr>
        <w:t xml:space="preserve">−</w:t>
      </w:r>
      <w:r w:rsidDel="00000000" w:rsidR="00000000" w:rsidRPr="00000000">
        <w:rPr>
          <w:i w:val="0"/>
          <w:smallCaps w:val="0"/>
          <w:strike w:val="0"/>
          <w:color w:val="000000"/>
          <w:sz w:val="24"/>
          <w:szCs w:val="24"/>
          <w:u w:val="none"/>
          <w:shd w:fill="auto" w:val="clear"/>
          <w:vertAlign w:val="superscript"/>
          <w:rtl w:val="0"/>
        </w:rPr>
        <w:t xml:space="preserve">7</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mutations per site per replication cycle </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w:t>
        </w:r>
      </w:hyperlink>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commentRangeEnd w:id="11"/>
      <w:r w:rsidDel="00000000" w:rsidR="00000000" w:rsidRPr="00000000">
        <w:commentReference w:id="1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However, this estimate is based on consensus sequences and therefore only considers mutations in the dominant virus lineage within each infected host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6</w:t>
        </w:r>
      </w:hyperlink>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order to properly assess the genomic diversity of any RNA virus, and specifically SARS-CoV-2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necessary to also consider the intrahost polymorphisms </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6</w:t>
        </w:r>
      </w:hyperlink>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w:t>
        </w:r>
      </w:hyperlink>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w:t>
      </w:r>
      <w:r w:rsidDel="00000000" w:rsidR="00000000" w:rsidRPr="00000000">
        <w:rPr>
          <w:sz w:val="24"/>
          <w:szCs w:val="24"/>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ecent studies have claimed that host-dependent RNA editing might be a key factor for understanding the mutational landscape of SARS-CoV-2 within hosts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2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w:t>
        </w:r>
      </w:hyperlink>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r:id="rId2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w:t>
        </w:r>
      </w:hyperlink>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However, these studies were based on a </w:t>
      </w:r>
      <w:r w:rsidDel="00000000" w:rsidR="00000000" w:rsidRPr="00000000">
        <w:rPr>
          <w:sz w:val="24"/>
          <w:szCs w:val="24"/>
          <w:rtl w:val="0"/>
        </w:rPr>
        <w:t xml:space="preserve">limited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number of samples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w:t>
      </w:r>
      <w:commentRangeStart w:id="12"/>
      <w:commentRangeStart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were </w:t>
      </w:r>
      <w:r w:rsidDel="00000000" w:rsidR="00000000" w:rsidRPr="00000000">
        <w:rPr>
          <w:sz w:val="24"/>
          <w:szCs w:val="24"/>
          <w:rtl w:val="0"/>
        </w:rPr>
        <w:t xml:space="preserve">sequenced on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Illumina sequencing platform.</w:t>
      </w:r>
      <w:commentRangeEnd w:id="12"/>
      <w:r w:rsidDel="00000000" w:rsidR="00000000" w:rsidRPr="00000000">
        <w:commentReference w:id="12"/>
      </w:r>
      <w:commentRangeEnd w:id="13"/>
      <w:r w:rsidDel="00000000" w:rsidR="00000000" w:rsidRPr="00000000">
        <w:commentReference w:id="1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order to </w:t>
      </w:r>
      <w:r w:rsidDel="00000000" w:rsidR="00000000" w:rsidRPr="00000000">
        <w:rPr>
          <w:sz w:val="24"/>
          <w:szCs w:val="24"/>
          <w:rtl w:val="0"/>
        </w:rPr>
        <w:t xml:space="preserve">explore both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intrahost and interhost mutational landscape of SARS-CoV-2, we leveraged a dataset consisting of 6,928 consensus genomes from </w:t>
      </w:r>
      <w:commentRangeStart w: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Global Initiative on Sharing All Influenza Data (GISAID)</w:t>
      </w:r>
      <w:commentRangeEnd w:id="14"/>
      <w:r w:rsidDel="00000000" w:rsidR="00000000" w:rsidRPr="00000000">
        <w:commentReference w:id="1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 </w:t>
      </w:r>
      <w:r w:rsidDel="00000000" w:rsidR="00000000" w:rsidRPr="00000000">
        <w:rPr>
          <w:sz w:val="24"/>
          <w:szCs w:val="24"/>
          <w:rtl w:val="0"/>
        </w:rPr>
        <w:t xml:space="preserve">sequencing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from the Baylor College of Medicine, 140 </w:t>
      </w:r>
      <w:r w:rsidDel="00000000" w:rsidR="00000000" w:rsidRPr="00000000">
        <w:rPr>
          <w:sz w:val="24"/>
          <w:szCs w:val="24"/>
          <w:rtl w:val="0"/>
        </w:rPr>
        <w:t xml:space="preserve">sequencing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from the Weill Cornell College of Medicine, a</w:t>
      </w:r>
      <w:r w:rsidDel="00000000" w:rsidR="00000000" w:rsidRPr="00000000">
        <w:rPr>
          <w:sz w:val="24"/>
          <w:szCs w:val="24"/>
          <w:rtl w:val="0"/>
        </w:rPr>
        <w:t xml:space="preserve">nd one sequencing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 from the University of Melbourne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17"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07:22:28Z">
          <w:pPr>
            <w:keepNext w:val="0"/>
            <w:keepLines w:val="0"/>
            <w:widowControl w:val="0"/>
            <w:pBdr>
              <w:top w:space="0" w:sz="0" w:val="nil"/>
              <w:left w:space="0" w:sz="0" w:val="nil"/>
              <w:bottom w:space="0" w:sz="0" w:val="nil"/>
              <w:right w:space="0" w:sz="0" w:val="nil"/>
              <w:between w:space="0" w:sz="0" w:val="nil"/>
            </w:pBdr>
            <w:shd w:fill="auto" w:val="clear"/>
            <w:spacing w:after="0" w:before="17" w:line="415" w:lineRule="auto"/>
            <w:ind w:left="113" w:right="913" w:firstLine="351.0000000000001"/>
            <w:jc w:val="both"/>
          </w:pPr>
        </w:pPrChange>
      </w:pPr>
      <w:ins w:author="David Posada" w:id="24" w:date="2020-06-29T07:20: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the intrahost genomic diversity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 is also important for different applications.</w:t>
        </w:r>
      </w:ins>
      <w:del w:author="David Posada" w:id="24" w:date="2020-06-29T07:20: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Common high-fidelity diagnostic approaches include real-time RT-PCR probes, which can be deployed on a TaqMan array </w:delText>
        </w:r>
        <w:r w:rsidDel="00000000" w:rsidR="00000000" w:rsidRPr="00000000">
          <w:rPr>
            <w:i w:val="1"/>
            <w:sz w:val="24"/>
            <w:szCs w:val="24"/>
            <w:rtl w:val="0"/>
          </w:rPr>
          <w:delText xml:space="preserve">(</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6</w:delText>
        </w:r>
        <w:r w:rsidDel="00000000" w:rsidR="00000000" w:rsidRPr="00000000">
          <w:rPr>
            <w:i w:val="1"/>
            <w:sz w:val="24"/>
            <w:szCs w:val="24"/>
            <w:rtl w:val="0"/>
          </w:rPr>
          <w:delText xml:space="preserve">)</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commentRangeStart w: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target</w:delText>
        </w:r>
        <w:commentRangeEnd w:id="15"/>
        <w:r w:rsidDel="00000000" w:rsidR="00000000" w:rsidRPr="00000000">
          <w:commentReference w:id="1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amplified metagenomic sequencing </w:delText>
        </w:r>
        <w:r w:rsidDel="00000000" w:rsidR="00000000" w:rsidRPr="00000000">
          <w:rPr>
            <w:i w:val="1"/>
            <w:sz w:val="24"/>
            <w:szCs w:val="24"/>
            <w:rtl w:val="0"/>
          </w:rPr>
          <w:delText xml:space="preserve">(</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7, 8</w:delText>
        </w:r>
        <w:r w:rsidDel="00000000" w:rsidR="00000000" w:rsidRPr="00000000">
          <w:rPr>
            <w:i w:val="1"/>
            <w:sz w:val="24"/>
            <w:szCs w:val="24"/>
            <w:rtl w:val="0"/>
          </w:rPr>
          <w:delText xml:space="preserve">)</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and direct metagenomic sequencing.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w:t>
      </w:r>
      <w:del w:author="David Posada" w:id="25" w:date="2020-06-29T07:21:5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w:delText>
        </w:r>
      </w:del>
      <w:ins w:author="David Posada" w:id="25" w:date="2020-06-29T07:21:57Z">
        <w:del w:author="David Posada" w:id="25" w:date="2020-06-29T07:21:5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 detection tests </w:t>
        </w:r>
      </w:ins>
      <w:del w:author="David Posada" w:id="25" w:date="2020-06-29T07:21:5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these approaches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rely on oligonucleotide probes and primers that must be both specific and sensitive to </w:t>
      </w:r>
      <w:del w:author="David Posada" w:id="26" w:date="2020-06-29T07:23: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w:delText>
        </w:r>
      </w:del>
      <w:ins w:author="David Posada" w:id="26" w:date="2020-06-29T07:23:08Z">
        <w:del w:author="David Posada" w:id="26" w:date="2020-06-29T07:23: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presence of</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w:t>
        </w:r>
      </w:ins>
      <w:del w:author="David Posada" w:id="26" w:date="2020-06-29T07:23: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set of target pathogen</w:delText>
        </w:r>
      </w:del>
      <w:del w:author="Ina Berry" w:id="27" w:date="2020-06-29T14:35: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genome</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setting</w:t>
      </w:r>
      <w:ins w:author="David Posada" w:id="28" w:date="2020-06-29T07:24: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sensitivity </w:t>
      </w:r>
      <w:del w:author="David Posada" w:id="29" w:date="2020-06-29T07:24:5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an approach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determines how well it can capture the diversity of all </w:t>
      </w:r>
      <w:ins w:author="David Posada" w:id="30" w:date="2020-06-29T07:25: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variants</w:t>
      </w:r>
      <w:del w:author="David Posada" w:id="31" w:date="2020-06-29T07:25: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of the target pathogen</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32" w:date="2020-06-29T07:26: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Thus, a robust approach must consider all variable sites in the known genomes, as well as the </w:delText>
        </w:r>
        <w:commentRangeStart w: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low frequency variants (iSNV) </w:delText>
        </w:r>
        <w:commentRangeEnd w:id="16"/>
        <w:r w:rsidDel="00000000" w:rsidR="00000000" w:rsidRPr="00000000">
          <w:commentReference w:id="1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that can be inferred from available sequencing read datasets. </w:delText>
        </w:r>
      </w:del>
      <w:ins w:author="David Posada" w:id="32" w:date="2020-06-29T07:26:04Z">
        <w:del w:author="David Posada" w:id="32" w:date="2020-06-29T07:26: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Moreover,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w:delText>
          </w:r>
        </w:del>
      </w:ins>
      <w:del w:author="David Posada" w:id="32" w:date="2020-06-29T07:26: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There are multiple recent studies </w:delText>
        </w:r>
      </w:del>
      <w:ins w:author="David Posada" w:id="33" w:date="2020-06-29T07:26:26Z">
        <w:del w:author="David Posada" w:id="32" w:date="2020-06-29T07:26: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on</w:delText>
          </w:r>
        </w:del>
      </w:ins>
      <w:del w:author="David Posada" w:id="32" w:date="2020-06-29T07:26: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targeting</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Ebolavirus and flu viruses </w:delText>
        </w:r>
        <w:r w:rsidDel="00000000" w:rsidR="00000000" w:rsidRPr="00000000">
          <w:rPr>
            <w:i w:val="1"/>
            <w:sz w:val="24"/>
            <w:szCs w:val="24"/>
            <w:rtl w:val="0"/>
          </w:rPr>
          <w:delText xml:space="preserve">(</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9, 10</w:delText>
        </w:r>
        <w:r w:rsidDel="00000000" w:rsidR="00000000" w:rsidRPr="00000000">
          <w:rPr>
            <w:i w:val="1"/>
            <w:sz w:val="24"/>
            <w:szCs w:val="24"/>
            <w:rtl w:val="0"/>
          </w:rPr>
          <w:delText xml:space="preserve">)</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that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highlight the importance of intrahost variation for studying viral population dynamics and transmission scenarios. </w:delText>
        </w:r>
      </w:del>
      <w:commentRangeStart w: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other hand, </w:t>
      </w:r>
      <w:del w:author="David Posada" w:id="34" w:date="2020-06-29T07:27: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specificity </w:t>
      </w:r>
      <w:del w:author="David Posada" w:id="35" w:date="2020-06-29T07:27: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a method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determines </w:t>
      </w:r>
      <w:ins w:author="David Posada" w:id="36" w:date="2020-06-29T07:27:3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ins>
      <w:del w:author="David Posada" w:id="36" w:date="2020-06-29T07:27:3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its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ability to discern target sequences from an array of non-targets, which can be closely related pathogens (e.g. OC43 and 229E strains of human coronavirus that cause cold-like symptoms) or environmental and extraction kit contaminants</w:t>
      </w:r>
      <w:ins w:author="David Posada" w:id="37" w:date="2020-06-29T07:27:1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End w:id="17"/>
        <w:r w:rsidDel="00000000" w:rsidR="00000000" w:rsidRPr="00000000">
          <w:commentReference w:id="1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Moreover, recent studies on Ebolavirus and flu viruses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highlight the importance of intrahost variation for studying viral population dynamics and transmission scenarios.</w:t>
        </w:r>
      </w:ins>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10"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w:t>
      </w:r>
      <w:ins w:author="David Posada" w:id="39" w:date="2020-06-29T07:28: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investigate the </w:t>
      </w:r>
      <w:ins w:author="David Posada" w:id="40" w:date="2020-06-29T07:28:4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intrahost diversity</w:t>
        </w:r>
      </w:ins>
      <w:del w:author="David Posada" w:id="40" w:date="2020-06-29T07:28:4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mutational patterns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David Posada" w:id="41" w:date="2020-06-29T07:28: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w:t>
        </w:r>
      </w:ins>
      <w:del w:author="David Posada" w:id="41" w:date="2020-06-29T07:28: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SARS-CoV-2 by conducting a broad evaluation of (i) intrahost single nucleotide variants (iSNV), (ii) consensus</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single nucleotide polymorphisms (SNPs), and (iii) structural variants</w:t>
      </w:r>
      <w:ins w:author="David Posada" w:id="42" w:date="2020-06-29T07:28: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assembled genomes, amplicon, and metatranscriptomic datasets totaling over 7,000 samples. </w:t>
      </w:r>
      <w:commentRangeEnd w:id="18"/>
      <w:r w:rsidDel="00000000" w:rsidR="00000000" w:rsidRPr="00000000">
        <w:commentReference w:id="1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t>
      </w:r>
      <w:del w:author="David Posada" w:id="43" w:date="2020-06-29T07:29: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have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performed extensive quality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checks prior to our analysis, a</w:t>
      </w:r>
      <w:commentRangeStart w: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nd investigated some common potential biases in the variant data.</w:t>
      </w:r>
      <w:commentRangeEnd w:id="19"/>
      <w:r w:rsidDel="00000000" w:rsidR="00000000" w:rsidRPr="00000000">
        <w:commentReference w:id="1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analyses have implications for viral detection methods reliant on genomic data, such as qRT-PCR testing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increased diversity can adversely affect their sensitivity. Furthermore, intrahost single nucleotide variants (</w:t>
      </w:r>
      <w:ins w:author="Ina Berry" w:id="44" w:date="2020-06-29T14:37: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have the potential to provide valuable insights into the transmission properties of SARS-CoV-2.</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24">
      <w:pPr>
        <w:pStyle w:val="Heading1"/>
        <w:spacing w:before="247" w:lineRule="auto"/>
        <w:ind w:firstLine="113"/>
        <w:rPr/>
      </w:pPr>
      <w:r w:rsidDel="00000000" w:rsidR="00000000" w:rsidRPr="00000000">
        <w:rPr>
          <w:rtl w:val="0"/>
        </w:rPr>
        <w:t xml:space="preserve">Results</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analyzed three SARS-CoV-2 genomic datasets: GISAID public consensus sequences, sequencing reads for 11 samples collected by the Baylor College of Medicine in Houston, and sequencing reads for 140 samples collected by Weill Cornell University in New York City (NYC). The variants in GISAID represent interhost single nucleotide polymorphisms (SNPs), while the variants </w:t>
      </w:r>
      <w:ins w:author="Ina Berry" w:id="45" w:date="2020-06-29T14:43:5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analyzed </w:t>
        </w:r>
      </w:ins>
      <w:del w:author="Ina Berry" w:id="45" w:date="2020-06-29T14:43:5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detected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Houston and NYC datasets include </w:t>
      </w:r>
      <w:commentRangeStart w: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w:t>
      </w:r>
      <w:del w:author="Ina Berry" w:id="46" w:date="2020-06-29T14:44: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and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interhost SN</w:t>
      </w:r>
      <w:ins w:author="Ina Berry" w:id="47" w:date="2020-06-29T14:44: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t>
        </w:r>
      </w:ins>
      <w:del w:author="Ina Berry" w:id="47" w:date="2020-06-29T14:44: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V</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ins w:author="Ina Berry" w:id="48" w:date="2020-06-29T14:44: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intra-host single nucleotide vari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ants (iSNVs)</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21"/>
      <w:r w:rsidDel="00000000" w:rsidR="00000000" w:rsidRPr="00000000">
        <w:commentReference w:id="2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inferred phylogenetic tree of GISAID genomes with clade</w:t>
      </w:r>
      <w:ins w:author="David Posada" w:id="49" w:date="2020-06-29T07:35: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del w:author="David Posada" w:id="49" w:date="2020-06-29T07:35: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SNPs is shown in </w:t>
      </w:r>
      <w:commentRangeStart w: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22"/>
      <w:r w:rsidDel="00000000" w:rsidR="00000000" w:rsidRPr="00000000">
        <w:commentReference w:id="2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note that clade</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SNPs correspond to the geographic distribution of the sequences</w:t>
      </w:r>
      <w:ins w:author="David Posada" w:id="50" w:date="2020-06-29T07:37: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commentRangeEnd w:id="23"/>
      <w:r w:rsidDel="00000000" w:rsidR="00000000" w:rsidRPr="00000000">
        <w:commentReference w:id="2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clades G and S predominantly covering North American genomes and</w:t>
      </w:r>
      <w:del w:author="David Posada" w:id="51" w:date="2020-06-29T07:36:4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V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clade</w:t>
      </w:r>
      <w:ins w:author="David Posada" w:id="52" w:date="2020-06-29T07:36: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covering a portion of Asian and European genomes. We also observe that some of the clade</w:t>
      </w:r>
      <w:ins w:author="David Posada" w:id="53" w:date="2020-06-29T07:37:4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del w:author="David Posada" w:id="53" w:date="2020-06-29T07:37:4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SNPs </w:t>
      </w:r>
      <w:commentRangeStart w: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occur spuriously </w:t>
      </w:r>
      <w:commentRangeEnd w:id="24"/>
      <w:r w:rsidDel="00000000" w:rsidR="00000000" w:rsidRPr="00000000">
        <w:commentReference w:id="2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outside of the main phylogenetic clades. </w:t>
      </w:r>
      <w:commentRangeStart w: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identified </w:t>
      </w:r>
      <w:commentRangeStart w: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several</w:t>
      </w:r>
      <w:commentRangeEnd w:id="26"/>
      <w:r w:rsidDel="00000000" w:rsidR="00000000" w:rsidRPr="00000000">
        <w:commentReference w:id="2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interesting patterns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SNP </w:t>
      </w:r>
      <w:del w:author="Ina Berry" w:id="54" w:date="2020-06-29T14:47:2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level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iSNV </w:t>
      </w:r>
      <w:del w:author="Ina Berry" w:id="55" w:date="2020-06-29T14:47: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level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mutational patterns</w:t>
      </w:r>
      <w:commentRangeEnd w:id="27"/>
      <w:r w:rsidDel="00000000" w:rsidR="00000000" w:rsidRPr="00000000">
        <w:commentReference w:id="2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within the ORFs of SARS-CoV-2. </w:t>
      </w:r>
      <w:commentRangeStart w: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note, SARS-CoV-2 encodes three tandem macrodomains within non-structural protein 3 (NSP3). NPS3 is essential for SARS-CoV-2 replication and represents a promising target for the development of antiviral drugs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NSP3 protein is also one of the most diverged regions of SARS-CoV-2 compared to SARS-CoV-1 and MERS-CoV. </w:t>
      </w:r>
      <w:commentRangeEnd w:id="28"/>
      <w:r w:rsidDel="00000000" w:rsidR="00000000" w:rsidRPr="00000000">
        <w:commentReference w:id="2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now</w:t>
      </w:r>
      <w:commentRangeStart w: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dive deep</w:t>
      </w:r>
      <w:commentRangeEnd w:id="29"/>
      <w:r w:rsidDel="00000000" w:rsidR="00000000" w:rsidRPr="00000000">
        <w:commentReference w:id="2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into three main results: (i) intrahost structural variant (SV) landscape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intrahost single nucleotide variant (iSNV) landscape, and (iii) exploratory analyses of shared SNPs and iSNVs within and across </w:t>
      </w:r>
      <w:r w:rsidDel="00000000" w:rsidR="00000000" w:rsidRPr="00000000">
        <w:rPr>
          <w:sz w:val="24"/>
          <w:szCs w:val="24"/>
          <w:rtl w:val="0"/>
        </w:rPr>
        <w:t xml:space="preserve">patients in NYC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27">
      <w:pPr>
        <w:pStyle w:val="Heading2"/>
        <w:spacing w:before="194" w:lineRule="auto"/>
        <w:ind w:firstLine="113"/>
        <w:jc w:val="both"/>
        <w:rPr/>
      </w:pPr>
      <w:r w:rsidDel="00000000" w:rsidR="00000000" w:rsidRPr="00000000">
        <w:rPr>
          <w:rtl w:val="0"/>
        </w:rPr>
        <w:t xml:space="preserve">Intrahost Structural Variant (SV) Landscape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del w:author="David Posada" w:id="56" w:date="2020-06-29T07:43: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summary view of the </w:delText>
        </w:r>
        <w:commentRangeStart w: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iSNVs</w:delText>
        </w:r>
        <w:commentRangeEnd w:id="30"/>
        <w:r w:rsidDel="00000000" w:rsidR="00000000" w:rsidRPr="00000000">
          <w:commentReference w:id="3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and structural variants (SVs) is shown in Figure </w:delText>
        </w:r>
        <w:r w:rsidDel="00000000" w:rsidR="00000000" w:rsidRPr="00000000">
          <w:fldChar w:fldCharType="begin"/>
        </w:r>
        <w:r w:rsidDel="00000000" w:rsidR="00000000" w:rsidRPr="00000000">
          <w:delInstrText xml:space="preserve">HYPERLINK \l "_gjdgxs"</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1A. </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identified potential Structural Variation (SV) among the 170 SARS-CoV-2 samples from various origins (NYC, Houston, published data) that we had raw read data for (see methods). </w:delText>
        </w:r>
      </w:del>
      <w:ins w:author="David Posada" w:id="56" w:date="2020-06-29T07:43: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identified</w:t>
        </w:r>
      </w:ins>
      <w:del w:author="David Posada" w:id="56" w:date="2020-06-29T07:43: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This resulted i</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3,311 </w:t>
      </w:r>
      <w:ins w:author="David Posada" w:id="57" w:date="2020-06-29T07:43: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structural variants (SVs) across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170 sequencing samples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del w:author="David Posada" w:id="57" w:date="2020-06-29T07:43: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SVs,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majority being inversions (1,504) and tandem duplications (1,157), followed by deletions (625) and a few insertions (25)</w:t>
      </w:r>
      <w:ins w:author="David Posada" w:id="58" w:date="2020-06-29T07:44: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fldChar w:fldCharType="begin"/>
        </w:r>
        <w:r w:rsidDel="00000000" w:rsidR="00000000" w:rsidRPr="00000000">
          <w:instrText xml:space="preserve">HYPERLINK \l "_gjdgxs"</w: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since we are identifying </w:t>
      </w:r>
      <w:ins w:author="David Posada" w:id="59" w:date="2020-06-29T07:43: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SVs</w:t>
        </w:r>
      </w:ins>
      <w:del w:author="David Posada" w:id="59" w:date="2020-06-29T07:43: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Structural Variants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RNA-Seq data, the majority of these SVs are likely to be highlighting variability in the SARS-CoV-2 transcriptome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influenced by fusion, deletions, frame-shifts, and recombination.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31"/>
      <w:commentRangeStart w: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brief, SARS-CoV-2 contains a common 69-bp 5’ leader sequence fused to the body sequence from the 3’ end of the genome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leader-to-body fusion occurs during negative-strand synthesis at short motifs called transcription-regulating sequences (TRS), which are conserved 7 bp sequences that are adjacent to the ORFs.</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9"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07:45:18Z">
          <w:pPr>
            <w:keepNext w:val="0"/>
            <w:keepLines w:val="0"/>
            <w:widowControl w:val="0"/>
            <w:pBdr>
              <w:top w:space="0" w:sz="0" w:val="nil"/>
              <w:left w:space="0" w:sz="0" w:val="nil"/>
              <w:bottom w:space="0" w:sz="0" w:val="nil"/>
              <w:right w:space="0" w:sz="0" w:val="nil"/>
              <w:between w:space="0" w:sz="0" w:val="nil"/>
            </w:pBdr>
            <w:shd w:fill="auto" w:val="clear"/>
            <w:spacing w:after="0" w:before="9" w:line="415" w:lineRule="auto"/>
            <w:ind w:left="113" w:right="913" w:firstLine="351.0000000000001"/>
            <w:jc w:val="both"/>
          </w:pPr>
        </w:pPrChange>
      </w:pPr>
      <w:del w:author="David Posada" w:id="60" w:date="2020-06-29T07:45:1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Figure </w:delText>
        </w:r>
        <w:r w:rsidDel="00000000" w:rsidR="00000000" w:rsidRPr="00000000">
          <w:fldChar w:fldCharType="begin"/>
        </w:r>
        <w:r w:rsidDel="00000000" w:rsidR="00000000" w:rsidRPr="00000000">
          <w:delInstrText xml:space="preserve">HYPERLINK \l "_gjdgxs"</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1A </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shows the overall density of SVs across the SARS-CoV-2 genome. The density was computed in 100bp windows and taking the allele frequency across the samples into account (see methods).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observed 98 start and 63 end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breakpoints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overlapping with the annotated transcription regulating sequences (TRS) (dark red Figure </w:t>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 </w:t>
        </w:r>
      </w:hyperlink>
      <w:commentRangeStart w: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overlap is significantly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 </w:t>
      </w:r>
      <w:r w:rsidDel="00000000" w:rsidR="00000000" w:rsidRPr="00000000">
        <w:rPr>
          <w:sz w:val="24"/>
          <w:szCs w:val="24"/>
          <w:rtl w:val="0"/>
        </w:rPr>
        <w:t xml:space="preserve">from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1000 times randomly chosen TRS (Kolmogorov–Smirnov test: p-value=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D=0.25 ).</w:t>
      </w:r>
      <w:commentRangeEnd w:id="33"/>
      <w:r w:rsidDel="00000000" w:rsidR="00000000" w:rsidRPr="00000000">
        <w:commentReference w:id="3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Subsequently, we </w:t>
      </w:r>
      <w:del w:author="Fritz Sedlazeck" w:id="61" w:date="2020-06-29T13:30:54Z">
        <w:commentRangeStart w: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therefore</w:delText>
        </w:r>
        <w:commentRangeEnd w:id="34"/>
        <w:r w:rsidDel="00000000" w:rsidR="00000000" w:rsidRPr="00000000">
          <w:commentReference w:id="3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focus on smaller SVs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1kbp) that more likely indicate </w:t>
      </w:r>
      <w:commentRangeStart w:id="35"/>
      <w:commentRangeStart w: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commentRangeEnd w:id="35"/>
      <w:r w:rsidDel="00000000" w:rsidR="00000000" w:rsidRPr="00000000">
        <w:commentReference w:id="35"/>
      </w:r>
      <w:commentRangeEnd w:id="36"/>
      <w:r w:rsidDel="00000000" w:rsidR="00000000" w:rsidRPr="00000000">
        <w:commentReference w:id="3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underlying SV rather than transcription signals. </w:t>
      </w:r>
      <w:del w:author="David Posada" w:id="62" w:date="2020-06-29T07:46: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Here </w:delText>
        </w:r>
      </w:del>
      <w:ins w:author="David Posada" w:id="62" w:date="2020-06-29T07:46:36Z">
        <w:del w:author="David Posada" w:id="62" w:date="2020-06-29T07:46: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w:delText>
          </w:r>
        </w:del>
      </w:ins>
      <w:del w:author="David Posada" w:id="62" w:date="2020-06-29T07:46: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identified 247 deletions and 23 insertions across all </w:t>
      </w:r>
      <w:commentRangeStart w: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ins w:author="Fritz Sedlazeck" w:id="63" w:date="2020-06-29T13:33: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ins>
      <w:del w:author="Fritz Sedlazeck" w:id="63" w:date="2020-06-29T13:33: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93</w:delText>
        </w:r>
      </w:del>
      <w:commentRangeEnd w:id="37"/>
      <w:r w:rsidDel="00000000" w:rsidR="00000000" w:rsidRPr="00000000">
        <w:commentReference w:id="3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SARS-CoV-2 genomes. The imbalance of insertions and deletions are likely due to </w:t>
      </w:r>
      <w:commentRangeStart w: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low ability </w:t>
      </w:r>
      <w:del w:author="David Posada" w:id="64" w:date="2020-06-29T07:47: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short reads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detect insertions </w:t>
      </w:r>
      <w:ins w:author="David Posada" w:id="65" w:date="2020-06-29T07:47: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short reads</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38"/>
      <w:r w:rsidDel="00000000" w:rsidR="00000000" w:rsidRPr="00000000">
        <w:commentReference w:id="3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w:t>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shows the allele frequency of these SVs across all samples.  We observed 8 deletions </w:t>
      </w:r>
      <w:del w:author="David Posada" w:id="66" w:date="2020-06-29T07:47:4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that are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shared among 34</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more samples (</w:t>
      </w:r>
      <w:ins w:author="Fritz Sedlazeck" w:id="67" w:date="2020-06-29T13:33:4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allele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w:t>
      </w:r>
      <w:ins w:author="Fritz Sedlazeck" w:id="68" w:date="2020-06-29T13:33:4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w:t>
      </w:r>
      <w:del w:author="David Posada" w:id="69" w:date="2020-06-29T07:47:5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All of them were deletions: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commentRangeStart w: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14bp at 509bp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30.59%), a 9bp at 685bp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del w:author="Fritz Sedlazeck" w:id="70" w:date="2020-06-29T13:32: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 23.53%), a 24bp at 4532 (</w:t>
      </w:r>
      <w:r w:rsidDel="00000000" w:rsidR="00000000" w:rsidRPr="00000000">
        <w:rPr>
          <w:sz w:val="24"/>
          <w:szCs w:val="24"/>
          <w:rtl w:val="0"/>
        </w:rPr>
        <w:t xml:space="preserve">NSP3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Fritz Sedlazeck" w:id="71" w:date="2020-06-29T13:32:3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AF:25.29%) a 39bp</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21740bp (spike protein) (</w:t>
      </w:r>
      <w:del w:author="Fritz Sedlazeck" w:id="72" w:date="2020-06-29T13:32: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 37.65%), a 22bp at 23558bp (spike protein) (MAF: 31.76%), a 15bp at 24014bp (spike protein) (</w:t>
      </w:r>
      <w:del w:author="Fritz Sedlazeck" w:id="73" w:date="2020-06-29T13:32:4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 21.18%), a 41bp at 26779bp (M protein) (</w:t>
      </w:r>
      <w:del w:author="Fritz Sedlazeck" w:id="74" w:date="2020-06-29T13:32:4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 34.12%) and a 14bp at 29067 (N protein) (AF: 20%) .</w:t>
      </w:r>
      <w:commentRangeEnd w:id="39"/>
      <w:r w:rsidDel="00000000" w:rsidR="00000000" w:rsidRPr="00000000">
        <w:commentReference w:id="39"/>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 name=""/>
                <a:graphic>
                  <a:graphicData uri="http://schemas.microsoft.com/office/word/2010/wordprocessingShape">
                    <wps:wsp>
                      <wps:cNvSpPr/>
                      <wps:cNvPr id="2" name="Shape 2"/>
                      <wps:spPr>
                        <a:xfrm>
                          <a:off x="9242004" y="4545481"/>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 name="image1.png"/>
                <a:graphic>
                  <a:graphicData uri="http://schemas.openxmlformats.org/drawingml/2006/picture">
                    <pic:pic>
                      <pic:nvPicPr>
                        <pic:cNvPr id="0" name="image1.png"/>
                        <pic:cNvPicPr preferRelativeResize="0"/>
                      </pic:nvPicPr>
                      <pic:blipFill>
                        <a:blip r:embed="rId2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2"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investigated where these SVs are mainly located with respect to the annotated regions. </w:t>
      </w:r>
      <w:del w:author="David Posada" w:id="76" w:date="2020-06-29T07:48: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Here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identified a large cluster of SVs in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(3 del) and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(3 del) </w:t>
      </w:r>
      <w:commentRangeStart w:id="40"/>
      <w:commentRangeStart w:id="41"/>
      <w:commentRangeStart w: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taking the size of the annotated regions into account</w:t>
      </w:r>
      <w:ins w:author="Fritz Sedlazeck" w:id="77" w:date="2020-06-29T13:34: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methods)</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commentRangeEnd w:id="40"/>
      <w:r w:rsidDel="00000000" w:rsidR="00000000" w:rsidRPr="00000000">
        <w:commentReference w:id="40"/>
      </w:r>
      <w:commentRangeEnd w:id="41"/>
      <w:r w:rsidDel="00000000" w:rsidR="00000000" w:rsidRPr="00000000">
        <w:commentReference w:id="41"/>
      </w:r>
      <w:commentRangeEnd w:id="42"/>
      <w:r w:rsidDel="00000000" w:rsidR="00000000" w:rsidRPr="00000000">
        <w:commentReference w:id="4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addition, it is interesting to see that a higher number of SVs are also clustering in E protein (5 del),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(5 del and 1 ins),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(7 del and 1 ins), ORF6 (6 del) and ORF7b (3 del).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5" name=""/>
                <a:graphic>
                  <a:graphicData uri="http://schemas.microsoft.com/office/word/2010/wordprocessingShape">
                    <wps:wsp>
                      <wps:cNvSpPr/>
                      <wps:cNvPr id="24" name="Shape 24"/>
                      <wps:spPr>
                        <a:xfrm>
                          <a:off x="10094364" y="4831993"/>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5" name="image28.png"/>
                <a:graphic>
                  <a:graphicData uri="http://schemas.openxmlformats.org/drawingml/2006/picture">
                    <pic:pic>
                      <pic:nvPicPr>
                        <pic:cNvPr id="0" name="image28.png"/>
                        <pic:cNvPicPr preferRelativeResize="0"/>
                      </pic:nvPicPr>
                      <pic:blipFill>
                        <a:blip r:embed="rId3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4" w:line="412"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43"/>
      <w:commentRangeStart w: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further compared our SV call set with previously reported single deletions reported  by various groups. Davidson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reported a 24bp deletion in the subgenomic mRNA encoding the spike (S) glycoprotein that played a role in removing a proposed furin cleavage site from the S glycoprotein. We were able to identify this deletion (position: 25234bp), but only in 3 of our samples. However, in total we discovered six deletions shared among samples within the Spike protein. Three of them showed above with AF</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remaining at: 21984bp (9bp, AF:19.41%), 22824bp (78bp, AF: 11.76%) and at 24125bp (15bp, AF: 8.24%).</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further identified five deletions</w:t>
      </w:r>
      <w:ins w:author="David Posada" w:id="78" w:date="2020-06-29T07:49: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one (at 28245bp) of which was present in 10 samples (AF: 6%) in ORF8 </w:t>
      </w:r>
      <w:r w:rsidDel="00000000" w:rsidR="00000000" w:rsidRPr="00000000">
        <w:rPr>
          <w:sz w:val="24"/>
          <w:szCs w:val="24"/>
          <w:rtl w:val="0"/>
        </w:rPr>
        <w:t xml:space="preserve">which have been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highlighted to be an important gene when studying potential viral adaptation to humans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02D">
      <w:pPr>
        <w:pStyle w:val="Heading2"/>
        <w:spacing w:before="196" w:lineRule="auto"/>
        <w:ind w:firstLine="113"/>
        <w:jc w:val="both"/>
        <w:rPr/>
      </w:pPr>
      <w:r w:rsidDel="00000000" w:rsidR="00000000" w:rsidRPr="00000000">
        <w:rPr>
          <w:rtl w:val="0"/>
        </w:rPr>
        <w:t xml:space="preserve">Intrahost Single Nucleotide Variant (iSNV) Landscape</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1" w:line="415" w:lineRule="auto"/>
        <w:ind w:left="113" w:right="913" w:firstLine="0"/>
        <w:jc w:val="both"/>
        <w:rPr>
          <w:ins w:author="David Posada" w:id="79" w:date="2020-06-29T07:51:45Z"/>
          <w:rFonts w:ascii="Times New Roman" w:cs="Times New Roman" w:eastAsia="Times New Roman" w:hAnsi="Times New Roman"/>
          <w:b w:val="1"/>
          <w:i w:val="0"/>
          <w:smallCaps w:val="0"/>
          <w:strike w:val="0"/>
          <w:color w:val="000000"/>
          <w:sz w:val="30"/>
          <w:szCs w:val="30"/>
          <w:u w:val="none"/>
          <w:shd w:fill="auto" w:val="clear"/>
          <w:vertAlign w:val="baseline"/>
        </w:rPr>
      </w:pPr>
      <w:ins w:author="David Posada" w:id="79" w:date="2020-06-29T07:51:45Z">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We considered intrahost single nucleotide variants (iSNVs) to be those with an AF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between 2% and 50% in a sample. Above 50%, all single nucleotide variants were considered to be consensus-level single nucleotide polymorphisms (SNPs).</w:t>
        </w:r>
        <w:r w:rsidDel="00000000" w:rsidR="00000000" w:rsidRPr="00000000">
          <w:rPr>
            <w:rtl w:val="0"/>
          </w:rPr>
        </w:r>
      </w:ins>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1" w:line="415" w:lineRule="auto"/>
        <w:ind w:left="113" w:right="913" w:firstLine="0"/>
        <w:jc w:val="both"/>
        <w:rPr>
          <w:del w:author="David Posada" w:id="80" w:date="2020-06-29T07:56:25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shows the iSNV allele frequency distribution, with the peak occurring in the 2% to 5% range of the distribution.</w:t>
      </w:r>
      <w:del w:author="David Posada" w:id="80" w:date="2020-06-29T07:56: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We have considered the iSNVs for allele frequency (AF) between 2% and 50% in a sample, otherwise we denote a SNV to be a consensus-level (</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&gt;</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50%) single</w:delText>
        </w:r>
        <w:r w:rsidDel="00000000" w:rsidR="00000000" w:rsidRPr="00000000">
          <w:rPr>
            <w:sz w:val="24"/>
            <w:szCs w:val="24"/>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nucleotide polymorphism (SNP). Thus for our intrahost analyses we focused on the iSNVs, while for our interhost analyses we </w:delText>
        </w:r>
        <w:r w:rsidDel="00000000" w:rsidR="00000000" w:rsidRPr="00000000">
          <w:rPr>
            <w:sz w:val="24"/>
            <w:szCs w:val="24"/>
            <w:rtl w:val="0"/>
          </w:rPr>
          <w:delText xml:space="preserve">use</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SNPs.</w:delText>
        </w:r>
      </w:del>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1"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07:56:25Z">
          <w:pPr>
            <w:keepNext w:val="0"/>
            <w:keepLines w:val="0"/>
            <w:widowControl w:val="0"/>
            <w:pBdr>
              <w:top w:space="0" w:sz="0" w:val="nil"/>
              <w:left w:space="0" w:sz="0" w:val="nil"/>
              <w:bottom w:space="0" w:sz="0" w:val="nil"/>
              <w:right w:space="0" w:sz="0" w:val="nil"/>
              <w:between w:space="0" w:sz="0" w:val="nil"/>
            </w:pBdr>
            <w:shd w:fill="auto" w:val="clear"/>
            <w:spacing w:after="0" w:before="2" w:line="400" w:lineRule="auto"/>
            <w:ind w:left="113" w:right="913" w:firstLine="351.0000000000001"/>
            <w:jc w:val="both"/>
          </w:pPr>
        </w:pPrChange>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predominant iSNVs observed are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and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2B).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note that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and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iSNVs are common. One potential explanation for the </w:t>
      </w:r>
      <w:r w:rsidDel="00000000" w:rsidR="00000000" w:rsidRPr="00000000">
        <w:rPr>
          <w:sz w:val="24"/>
          <w:szCs w:val="24"/>
          <w:rtl w:val="0"/>
        </w:rPr>
        <w:t xml:space="preserve">high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fraction of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iSNVs observed can be the error introduced by Illumina sequencing, </w:t>
      </w:r>
      <w:commentRangeStart w: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transversion is the most common Illumina call error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End w:id="45"/>
      <w:r w:rsidDel="00000000" w:rsidR="00000000" w:rsidRPr="00000000">
        <w:commentReference w:id="4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distribution of </w:t>
      </w:r>
      <w:del w:author="David Posada" w:id="81" w:date="2020-06-29T07:57: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81" w:date="2020-06-29T07:57: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w:t>
      </w:r>
      <w:ins w:author="David Posada" w:id="82" w:date="2020-06-29T07:57: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83" w:date="2020-06-29T07:57:1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changes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mapped onto the </w:t>
      </w:r>
      <w:del w:author="David Posada" w:id="84" w:date="2020-06-29T07:57: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genes of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w:t>
      </w:r>
      <w:ins w:author="David Posada" w:id="85" w:date="2020-06-29T07:57:2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genome,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observe that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is the dominant SNP in 10 out of 16 genes (Figure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2D).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NSP6 and NSP10 stand out as having larger fractions of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iSNVs, and NSP7 has a large fraction of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iSNVs (Figure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2D).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Additionally NSP6 and ORF3a have a high fraction of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SNPs, and ORF8 and M genes have a high fraction of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SNPs.</w:t>
      </w: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59" w:line="40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del w:author="David Posada" w:id="87" w:date="2020-06-29T07:57: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consensus-level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SNPs extracted from the GISAID data overall match the distribution of</w:t>
      </w:r>
      <w:ins w:author="David Posada" w:id="88" w:date="2020-06-29T07:57:4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iSNVs. Unlike the read datasets from Houston and NYC, GISAID data is </w:t>
      </w:r>
      <w:commentRangeStart w: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mix of long and short read sequencing data,</w:t>
      </w:r>
      <w:commentRangeEnd w:id="46"/>
      <w:r w:rsidDel="00000000" w:rsidR="00000000" w:rsidRPr="00000000">
        <w:commentReference w:id="4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suggesting a potentially reduced bias in SNP calls.</w:t>
      </w:r>
      <w:commentRangeEnd w:id="47"/>
      <w:r w:rsidDel="00000000" w:rsidR="00000000" w:rsidRPr="00000000">
        <w:commentReference w:id="4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note that the </w:t>
      </w:r>
      <w:ins w:author="David Posada" w:id="89" w:date="2020-06-29T08:00: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mutational spectra for SNPs</w:t>
        </w:r>
      </w:ins>
      <w:del w:author="David Posada" w:id="89" w:date="2020-06-29T08:00: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distribution of SNP types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matches the one observed for </w:t>
      </w:r>
      <w:del w:author="David Posada" w:id="90" w:date="2020-06-29T08:00: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 </w:t>
      </w:r>
      <w:commentRangeEnd w:id="48"/>
      <w:r w:rsidDel="00000000" w:rsidR="00000000" w:rsidRPr="00000000">
        <w:commentReference w:id="4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namely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and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w:t>
      </w:r>
      <w:ins w:author="David Posada" w:id="91" w:date="2020-06-29T08:00: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most common</w:t>
        </w:r>
      </w:ins>
      <w:del w:author="David Posada" w:id="91" w:date="2020-06-29T08:00: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SNPs are constituting the major fraction of all changes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2B).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one striking difference is the relatively lower percentage of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changes in iSNVs from the NYC dataset (20%) compared to 40%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 for Houston samples and over 50%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in Houston and </w:t>
      </w:r>
      <w:ins w:author="David Posada" w:id="92" w:date="2020-06-29T08:01: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NYC</w:t>
        </w:r>
      </w:ins>
      <w:del w:author="David Posada" w:id="92" w:date="2020-06-29T08:01: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New York</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SNPs. </w:t>
      </w:r>
      <w:commentRangeStart w: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GISAID SNP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changes are nearly identical to Houston iSNV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changes, </w:t>
      </w:r>
      <w:commentRangeEnd w:id="49"/>
      <w:r w:rsidDel="00000000" w:rsidR="00000000" w:rsidRPr="00000000">
        <w:commentReference w:id="4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clearly distinguishing GISAID SNPs and Houston iSNVs from Houston and NYC SNPs.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51" w:line="412"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GISAID </w:t>
      </w:r>
      <w:ins w:author="Ina Berry" w:id="93" w:date="2020-06-29T15:50: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consensus</w:t>
        </w:r>
      </w:ins>
      <w:del w:author="Ina Berry" w:id="93" w:date="2020-06-29T15:50:24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de novo</w:delText>
        </w:r>
      </w:de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ins w:author="Ina Berry" w:id="94" w:date="2020-06-29T15:50:33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genomes </w:t>
        </w:r>
      </w:ins>
      <w:del w:author="Ina Berry" w:id="94" w:date="2020-06-29T15:50:3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assemblies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based on different sequencing </w:t>
      </w:r>
      <w:ins w:author="Ina Berry" w:id="95" w:date="2020-06-29T15:50:4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assembly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technologies, we note that the abundance of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mutations should not necessarily be attributed to an Illumina sequencing error, and can be a feature of the SARS-CoV-2 mutational landscape. We also note that the distribution of </w:t>
      </w:r>
      <w:del w:author="David Posada" w:id="96" w:date="2020-06-29T08:04:16Z">
        <w:commentRangeStart w: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interhost </w:delText>
        </w:r>
      </w:del>
      <w:commentRangeEnd w:id="50"/>
      <w:r w:rsidDel="00000000" w:rsidR="00000000" w:rsidRPr="00000000">
        <w:commentReference w:id="5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SNPs </w:t>
      </w:r>
      <w:commentRangeStart w: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type </w:t>
      </w:r>
      <w:commentRangeEnd w:id="51"/>
      <w:r w:rsidDel="00000000" w:rsidR="00000000" w:rsidRPr="00000000">
        <w:commentReference w:id="5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across the genes of SARS-CoV-2 closely matches the i</w:t>
      </w:r>
      <w:ins w:author="David Posada" w:id="97" w:date="2020-06-29T08:07: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w:t>
        </w:r>
      </w:ins>
      <w:del w:author="David Posada" w:id="97" w:date="2020-06-29T08:07: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ntrahost SNV</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profile</w:t>
      </w:r>
      <w:commentRangeEnd w:id="52"/>
      <w:r w:rsidDel="00000000" w:rsidR="00000000" w:rsidRPr="00000000">
        <w:commentReference w:id="5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2D). </w:t>
        </w:r>
      </w:hyperlink>
      <w:del w:author="David Posada" w:id="98" w:date="2020-06-29T08:05: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Conducting a Kolmogorov-Smirnov (KS) test on the distributions of iSNV and SNP profiles, we note that </w:delText>
        </w:r>
      </w:del>
      <w:ins w:author="David Posada" w:id="98" w:date="2020-06-29T08:05:26Z">
        <w:del w:author="David Posada" w:id="98" w:date="2020-06-29T08:05: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w:delText>
          </w:r>
        </w:del>
      </w:ins>
      <w:del w:author="David Posada" w:id="98" w:date="2020-06-29T08:05: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commentRangeStart w: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iSNV profile for NYC data is </w:t>
      </w:r>
      <w:r w:rsidDel="00000000" w:rsidR="00000000" w:rsidRPr="00000000">
        <w:rPr>
          <w:sz w:val="24"/>
          <w:szCs w:val="24"/>
          <w:rtl w:val="0"/>
        </w:rPr>
        <w:t xml:space="preserve">significantly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different from both NYC SNPs (</w:t>
      </w:r>
      <w:ins w:author="David Posada" w:id="99" w:date="2020-06-29T08:05:2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Kolmogorov-Smirnov (KS)</w:t>
        </w:r>
      </w:ins>
      <w:del w:author="David Posada" w:id="99" w:date="2020-06-29T08:05:2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KS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p-value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GISAID SNPs (KS test: p-value</w:t>
      </w:r>
      <w:r w:rsidDel="00000000" w:rsidR="00000000" w:rsidRPr="00000000">
        <w:rPr>
          <w:sz w:val="24"/>
          <w:szCs w:val="24"/>
          <w:rtl w:val="0"/>
        </w:rPr>
        <w:t xml:space="preserve">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w:t>
      </w:r>
      <w:commentRangeEnd w:id="53"/>
      <w:r w:rsidDel="00000000" w:rsidR="00000000" w:rsidRPr="00000000">
        <w:commentReference w:id="5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YC SNP profile has a </w:t>
      </w:r>
      <w:commentRangeStart w: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KS test value (0.068) </w:t>
      </w:r>
      <w:commentRangeEnd w:id="54"/>
      <w:r w:rsidDel="00000000" w:rsidR="00000000" w:rsidRPr="00000000">
        <w:commentReference w:id="5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compared to GISAID SNP</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distribution indicating higher similarity, b</w:t>
      </w:r>
      <w:commentRangeStart w:id="55"/>
      <w:commentRangeStart w: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 the p-value is low enough (0.0016) to consider the observed difference between the </w:t>
      </w:r>
      <w:r w:rsidDel="00000000" w:rsidR="00000000" w:rsidRPr="00000000">
        <w:rPr>
          <w:sz w:val="24"/>
          <w:szCs w:val="24"/>
          <w:rtl w:val="0"/>
        </w:rPr>
        <w:t xml:space="preserve">distributions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significant. </w:t>
      </w:r>
      <w:commentRangeEnd w:id="55"/>
      <w:r w:rsidDel="00000000" w:rsidR="00000000" w:rsidRPr="00000000">
        <w:commentReference w:id="55"/>
      </w:r>
      <w:commentRangeEnd w:id="56"/>
      <w:r w:rsidDel="00000000" w:rsidR="00000000" w:rsidRPr="00000000">
        <w:commentReference w:id="5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compared to SARS and MERS, SARS-CoV-2 has a larger proportion of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w:t>
      </w:r>
      <w:ins w:author="Ina Berry" w:id="100" w:date="2020-06-29T15:52: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(Figure </w:t>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2C).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other four major </w:t>
      </w:r>
      <w:ins w:author="Ina Berry" w:id="101" w:date="2020-06-29T15:52: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 types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and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are well represented in all three viruses. We also note that SARS data does not have any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nor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w:t>
      </w:r>
      <w:del w:author="David Posada" w:id="102" w:date="2020-06-29T08:11: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102" w:date="2020-06-29T08:11: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11" w:line="410" w:lineRule="auto"/>
        <w:ind w:left="113" w:right="913" w:firstLine="351.0000000000001"/>
        <w:jc w:val="both"/>
        <w:rPr>
          <w:del w:author="David Posada" w:id="114" w:date="2020-06-29T08:16:36Z"/>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08:13:11Z">
          <w:pPr>
            <w:keepNext w:val="0"/>
            <w:keepLines w:val="0"/>
            <w:widowControl w:val="0"/>
            <w:pBdr>
              <w:top w:space="0" w:sz="0" w:val="nil"/>
              <w:left w:space="0" w:sz="0" w:val="nil"/>
              <w:bottom w:space="0" w:sz="0" w:val="nil"/>
              <w:right w:space="0" w:sz="0" w:val="nil"/>
              <w:between w:space="0" w:sz="0" w:val="nil"/>
            </w:pBdr>
            <w:shd w:fill="auto" w:val="clear"/>
            <w:spacing w:after="0" w:before="11" w:line="410" w:lineRule="auto"/>
            <w:ind w:left="113" w:right="913" w:firstLine="351.0000000000001"/>
            <w:jc w:val="both"/>
          </w:pPr>
        </w:pPrChange>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looked </w:t>
      </w:r>
      <w:ins w:author="David Posada" w:id="103" w:date="2020-06-29T08:12:11Z">
        <w:commentRangeStart w:id="57"/>
        <w:commentRangeStart w: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into whether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clade-defining SNPs identified in a previous study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appear as iSNVs in our datasets.</w:t>
        </w:r>
        <w:commentRangeEnd w:id="57"/>
        <w:r w:rsidDel="00000000" w:rsidR="00000000" w:rsidRPr="00000000">
          <w:commentReference w:id="57"/>
        </w:r>
        <w:commentRangeEnd w:id="58"/>
        <w:r w:rsidDel="00000000" w:rsidR="00000000" w:rsidRPr="00000000">
          <w:commentReference w:id="5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del w:author="David Posada" w:id="103" w:date="2020-06-29T08:12: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into the co-occurrence of iSNVs with the clade-defining SNPs identified by a previous study (</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14</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found that </w:t>
      </w:r>
      <w:ins w:author="David Posada" w:id="104" w:date="2020-06-29T08:14: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ins>
      <w:del w:author="David Posada" w:id="104" w:date="2020-06-29T08:14: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one common co-occurrence for</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 and S </w:t>
      </w:r>
      <w:ins w:author="David Posada" w:id="105" w:date="2020-06-29T08:13: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clade-defining SNP</w:t>
        </w:r>
      </w:ins>
      <w:del w:author="David Posada" w:id="105" w:date="2020-06-29T08:13: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clades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David Posada" w:id="106" w:date="2020-06-29T08:15: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appears as an iSNV</w:t>
        </w:r>
      </w:ins>
      <w:del w:author="David Posada" w:id="106" w:date="2020-06-29T08:15: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is the presence of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ins w:author="David Posada" w:id="107" w:date="2020-06-29T08:13:32Z">
        <w:del w:author="David Posada" w:id="106" w:date="2020-06-29T08:15: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iSNVs</w:delText>
          </w:r>
        </w:del>
      </w:ins>
      <w:del w:author="David Posada" w:id="106" w:date="2020-06-29T08:15:27Z">
        <w:r w:rsidDel="00000000" w:rsidR="00000000" w:rsidRPr="00000000">
          <w:rPr>
            <w:sz w:val="24"/>
            <w:szCs w:val="24"/>
            <w:rtl w:val="0"/>
            <w:rPrChange w:author="David Posada" w:id="108" w:date="2020-06-29T08:13:32Z">
              <w:rPr>
                <w:rFonts w:ascii="Times New Roman" w:cs="Times New Roman" w:eastAsia="Times New Roman" w:hAnsi="Times New Roman"/>
                <w:b w:val="0"/>
                <w:i w:val="0"/>
                <w:smallCaps w:val="0"/>
                <w:strike w:val="0"/>
                <w:color w:val="000000"/>
                <w:sz w:val="24"/>
                <w:szCs w:val="24"/>
                <w:u w:val="none"/>
                <w:shd w:fill="auto" w:val="clear"/>
                <w:vertAlign w:val="baseline"/>
              </w:rPr>
            </w:rPrChange>
          </w:rPr>
          <w:delText xml:space="preserve">low frequency intrahost SNV</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at </w:delText>
        </w:r>
      </w:del>
      <w:ins w:author="David Posada" w:id="106" w:date="2020-06-29T08:15:27Z">
        <w:del w:author="David Posada" w:id="106" w:date="2020-06-29T08:15: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at</w:delText>
          </w:r>
        </w:del>
      </w:ins>
      <w:del w:author="David Posada" w:id="106" w:date="2020-06-29T08:15: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position 13542 in the </w:t>
      </w:r>
      <w:del w:author="David Posada" w:id="109" w:date="2020-06-29T08:15: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genome (corresponding to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NSP12</w:t>
      </w:r>
      <w:ins w:author="David Posada" w:id="110" w:date="2020-06-29T08:16: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w:t>
        </w:r>
      </w:ins>
      <w:del w:author="David Posada" w:id="110" w:date="2020-06-29T08:16: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are two </w:t>
      </w:r>
      <w:del w:author="David Posada" w:id="111" w:date="2020-06-29T08:17: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111" w:date="2020-06-29T08:17: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synonymous 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at this position, the more common one is a </w:t>
      </w:r>
      <w:commentRangeStart w: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change</w:t>
      </w:r>
      <w:ins w:author="David Posada" w:id="112" w:date="2020-06-29T08:17:4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seen in </w:t>
        </w:r>
        <w:commentRangeEnd w:id="59"/>
        <w:r w:rsidDel="00000000" w:rsidR="00000000" w:rsidRPr="00000000">
          <w:commentReference w:id="5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NYC and Houston)</w:t>
        </w:r>
      </w:ins>
      <w:commentRangeStart w: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 less common one is a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commentRangeStart w: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commentRangeEnd w:id="60"/>
      <w:r w:rsidDel="00000000" w:rsidR="00000000" w:rsidRPr="00000000">
        <w:commentReference w:id="6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change</w:t>
      </w:r>
      <w:commentRangeEnd w:id="61"/>
      <w:r w:rsidDel="00000000" w:rsidR="00000000" w:rsidRPr="00000000">
        <w:commentReference w:id="6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w:t>
      </w:r>
      <w:del w:author="David Posada" w:id="113" w:date="2020-06-29T08:16: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113" w:date="2020-06-29T08:16: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 occurs in both NYC and Houston samples. </w:t>
      </w:r>
      <w:del w:author="David Posada" w:id="114" w:date="2020-06-29T08:16: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Both intrahost</w:delText>
        </w:r>
      </w:del>
      <w:ins w:author="David Posada" w:id="114" w:date="2020-06-29T08:16:36Z">
        <w:del w:author="David Posada" w:id="114" w:date="2020-06-29T08:16: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w:delText>
          </w:r>
        </w:del>
      </w:ins>
      <w:del w:author="David Posada" w:id="114" w:date="2020-06-29T08:16: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SNVs are synonymous and do not cause an amino acid change.</w:delText>
        </w:r>
      </w:del>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11" w:line="410"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08:16:36Z">
          <w:pPr>
            <w:keepNext w:val="0"/>
            <w:keepLines w:val="0"/>
            <w:widowControl w:val="0"/>
            <w:pBdr>
              <w:top w:space="0" w:sz="0" w:val="nil"/>
              <w:left w:space="0" w:sz="0" w:val="nil"/>
              <w:bottom w:space="0" w:sz="0" w:val="nil"/>
              <w:right w:space="0" w:sz="0" w:val="nil"/>
              <w:between w:space="0" w:sz="0" w:val="nil"/>
            </w:pBdr>
            <w:shd w:fill="auto" w:val="clear"/>
            <w:spacing w:after="0" w:before="22" w:line="415" w:lineRule="auto"/>
            <w:ind w:left="113" w:right="913" w:firstLine="351.0000000000001"/>
            <w:jc w:val="both"/>
          </w:pPr>
        </w:pPrChange>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Subsequently, we analyzed the impact of </w:t>
      </w:r>
      <w:ins w:author="David Posada" w:id="116" w:date="2020-06-29T08:19: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 </w:t>
      </w:r>
      <w:ins w:author="David Posada" w:id="117" w:date="2020-06-29T08:19: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SNPS 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w:t>
        </w:r>
      </w:ins>
      <w:del w:author="David Posada" w:id="117" w:date="2020-06-29T08:19: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variants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18" w:date="2020-06-29T08:19: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and after annotation have classified them as synonymous, missense, stop gained, stop lost, start gained and start lost. </w:delText>
        </w:r>
      </w:del>
      <w:commentRangeStart w:id="62"/>
      <w:commentRangeStart w: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GISAID data we observe 1191 (36.45%) synonymous, 2021 (61.86%) missense, 40 (1.22%) stop gained and 15 (0.46%) upstream variants. In NYC data we observe 782 (31.68%) synonymous, 1549 (62.76%) missense, 73 (2.96%) stop gained, 6 (0.24%) start lost, 25 (1.01%) upstream and 31 (1.26%) downstream variants. In Houston data we observe 43 (31.16%) synonymous, 86 (62.31%) missense, 5 (3.62%) stop gained, 2 (1.45%) upstream and 2 (1.45%) downstream variants. Overall about two thirds of all observed variants are missense and about a third are synonymous.</w:t>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6" w:line="480" w:lineRule="auto"/>
        <w:ind w:left="46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estimated the genetic complexity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S</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20" w:date="2020-06-29T08:21: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using Shannon entropy metric as described in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74" w:line="478" w:lineRule="auto"/>
        <w:ind w:left="0"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genetic diversity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del w:author="David Posada" w:id="121" w:date="2020-06-29T08:21: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viral populations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SARS-CoV-2, SARS-CoV-1 and MERS (Figure </w:t>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4A,B).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both diversity and complexity </w:t>
      </w:r>
      <w:ins w:author="David Posada" w:id="122" w:date="2020-06-29T08:22: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three viruses show distinct distributions of (KS test: p-value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del w:author="David Posada" w:id="122" w:date="2020-06-29T08:22: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the viral populations </w:delText>
        </w:r>
      </w:del>
      <w:ins w:author="David Posada" w:id="122" w:date="2020-06-29T08:22:04Z">
        <w:del w:author="David Posada" w:id="122" w:date="2020-06-29T08:22: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with </w:delText>
          </w:r>
        </w:del>
      </w:ins>
      <w:del w:author="David Posada" w:id="122" w:date="2020-06-29T08:22: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observe a </w:delText>
        </w:r>
      </w:del>
      <w:ins w:author="David Posada" w:id="122" w:date="2020-06-29T08:22: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higher variance in </w:t>
      </w:r>
      <w:del w:author="David Posada" w:id="123" w:date="2020-06-29T08:23: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 </w:t>
      </w:r>
      <w:del w:author="David Posada" w:id="124" w:date="2020-06-29T08:22: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data when compared to SARS-CoV-1 and MERS, and all three viruses show distinct distributions of the </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π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and </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S</w:delTex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delText xml:space="preserve">n</w:delText>
        </w:r>
        <w:r w:rsidDel="00000000" w:rsidR="00000000" w:rsidRPr="00000000">
          <w:rPr>
            <w:rFonts w:ascii="Georgia" w:cs="Georgia" w:eastAsia="Georgia" w:hAnsi="Georgia"/>
            <w:b w:val="0"/>
            <w:i w:val="1"/>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values (Kolmogorov-Smirnov (KS) test: </w:delText>
        </w:r>
        <w:r w:rsidDel="00000000" w:rsidR="00000000" w:rsidRPr="00000000">
          <w:rPr>
            <w:sz w:val="24"/>
            <w:szCs w:val="24"/>
            <w:rtl w:val="0"/>
          </w:rPr>
          <w:delText xml:space="preserve">p-value</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&lt; </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10</w:delTex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superscript"/>
            <w:rtl w:val="0"/>
          </w:rPr>
          <w:delText xml:space="preserve">−</w:delTex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delText xml:space="preserve">8</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commentRangeStart w: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compared the ratios of </w:t>
      </w:r>
      <w:ins w:author="Ina Berry" w:id="125" w:date="2020-06-29T16:25: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non-synonymous and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synonymous </w:t>
      </w:r>
      <w:del w:author="Ina Berry" w:id="126" w:date="2020-06-29T16:24:5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and non-synonymous </w:delText>
        </w:r>
      </w:del>
      <w:ins w:author="David Posada" w:id="127" w:date="2020-06-29T08:23: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diversities</w:t>
        </w:r>
      </w:ins>
      <w:del w:author="David Posada" w:id="127" w:date="2020-06-29T08:23: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mutations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N</w:t>
      </w:r>
      <w:r w:rsidDel="00000000" w:rsidR="00000000" w:rsidRPr="00000000">
        <w:rPr>
          <w:rFonts w:ascii="Georgia" w:cs="Georgia" w:eastAsia="Georgia" w:hAnsi="Georgia"/>
          <w:b w:val="0"/>
          <w:i w:val="1"/>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SARS-CoV-2, SARS-CoV-1 and MERS data (Figure </w:t>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4C). </w:t>
        </w:r>
      </w:hyperlink>
      <w:commentRangeEnd w:id="64"/>
      <w:r w:rsidDel="00000000" w:rsidR="00000000" w:rsidRPr="00000000">
        <w:commentReference w:id="64"/>
      </w:r>
      <w:commentRangeStart w: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note that SARSCoV-2 and SARS-CoV-1 show a trend towards purifying selection, while MERS exhibits a distinct trend towards positive selection (KS test: p-value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&lt;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End w:id="65"/>
      <w:r w:rsidDel="00000000" w:rsidR="00000000" w:rsidRPr="00000000">
        <w:commentReference w:id="6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observed a </w:t>
      </w:r>
      <w:ins w:author="Ina Berry" w:id="128" w:date="2020-06-29T16:20: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significant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in the distribution of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N</w:t>
      </w:r>
      <w:r w:rsidDel="00000000" w:rsidR="00000000" w:rsidRPr="00000000">
        <w:rPr>
          <w:rFonts w:ascii="Georgia" w:cs="Georgia" w:eastAsia="Georgia" w:hAnsi="Georgia"/>
          <w:b w:val="0"/>
          <w:i w:val="1"/>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S</w:t>
      </w:r>
      <w:r w:rsidDel="00000000" w:rsidR="00000000" w:rsidRPr="00000000">
        <w:rPr>
          <w:rFonts w:ascii="Georgia" w:cs="Georgia" w:eastAsia="Georgia" w:hAnsi="Georgia"/>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ratios between iSNVs and SNPs in the NYC data (KS test, p-value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superscript"/>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 support the purifying selection tren</w:t>
      </w:r>
      <w:commentRangeEnd w:id="66"/>
      <w:r w:rsidDel="00000000" w:rsidR="00000000" w:rsidRPr="00000000">
        <w:commentReference w:id="6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while SNPs are closer to neutral mutation scenario </w:t>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4D.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considered the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N</w:t>
      </w:r>
      <w:r w:rsidDel="00000000" w:rsidR="00000000" w:rsidRPr="00000000">
        <w:rPr>
          <w:rFonts w:ascii="Georgia" w:cs="Georgia" w:eastAsia="Georgia" w:hAnsi="Georgia"/>
          <w:b w:val="0"/>
          <w:i w:val="1"/>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/π</w:t>
      </w:r>
      <w:r w:rsidDel="00000000" w:rsidR="00000000" w:rsidRPr="00000000">
        <w:rPr>
          <w:rFonts w:ascii="Georgia" w:cs="Georgia" w:eastAsia="Georgia" w:hAnsi="Georgia"/>
          <w:b w:val="0"/>
          <w:i w:val="1"/>
          <w:smallCaps w:val="0"/>
          <w:strike w:val="0"/>
          <w:color w:val="000000"/>
          <w:sz w:val="24"/>
          <w:szCs w:val="24"/>
          <w:u w:val="none"/>
          <w:shd w:fill="auto" w:val="clear"/>
          <w:vertAlign w:val="subscript"/>
          <w:rtl w:val="0"/>
        </w:rPr>
        <w:t xml:space="preserve">S</w:t>
      </w:r>
      <w:r w:rsidDel="00000000" w:rsidR="00000000" w:rsidRPr="00000000">
        <w:rPr>
          <w:rFonts w:ascii="Georgia" w:cs="Georgia" w:eastAsia="Georgia" w:hAnsi="Georgia"/>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ratio across individual genes in SARS-CoV-2 we observed that </w:t>
      </w:r>
      <w:commentRangeStart w: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purifying selection trend i</w:t>
      </w:r>
      <w:commentRangeEnd w:id="67"/>
      <w:r w:rsidDel="00000000" w:rsidR="00000000" w:rsidRPr="00000000">
        <w:commentReference w:id="6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present in all genes (Figure </w:t>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Notably, NSP2, NSP3, NSP12, NSP13 and S genes have larger variance </w:t>
      </w:r>
      <w:commentRangeStart w: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rates of nonsynonymous to synonymous mutations.</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3" w:line="478"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further investigated the overlap between iSNV and consensus-level SNPs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commentRangeEnd w:id="69"/>
      <w:r w:rsidDel="00000000" w:rsidR="00000000" w:rsidRPr="00000000">
        <w:commentReference w:id="6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note that there are 15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have been found in GISAID data, NYC data, and Houston data independently.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observed that 230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occur both as an iSNV in at least one sample and as SNPs in the GISAID data. Finally, there are 2 </w:t>
      </w:r>
      <w:del w:author="David Posada" w:id="129" w:date="2020-06-29T08:29: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129" w:date="2020-06-29T08:29: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that also occur as SNPs (Figure </w:t>
      </w: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ins w:author="David Posada" w:id="130" w:date="2020-06-29T08:29: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mutational spectrum</w:t>
        </w:r>
      </w:ins>
      <w:del w:author="David Posada" w:id="130" w:date="2020-06-29T08:29: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distribution of mutational changes among th</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variants that occur as both SNPs and iSNVs </w:t>
      </w:r>
      <w:ins w:author="David Posada" w:id="131" w:date="2020-06-29T08:29: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similar to</w:t>
        </w:r>
      </w:ins>
      <w:del w:author="David Posada" w:id="131" w:date="2020-06-29T08:29: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agrees with the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David Posada" w:id="132" w:date="2020-06-29T08:30: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w:t>
      </w:r>
      <w:ins w:author="David Posada" w:id="133" w:date="2020-06-29T08:30: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w:t>
        </w:r>
      </w:ins>
      <w:del w:author="David Posada" w:id="133" w:date="2020-06-29T08:30: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trend</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outlined above with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changes being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followed by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and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159"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we analyzed the potential impact of iSNVs and SNPs on the probes and primers used for detection of SARS-CoV-2</w:t>
      </w:r>
      <w:del w:author="David Posada" w:id="134" w:date="2020-06-29T08:30: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which has been recently reported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13, 22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evaluate this, we downloaded the set of probes and primers sequences available at the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website,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well as the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Arctic primers</w:t>
        </w:r>
      </w:hyperlink>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Among these, 263 out of 272 sequences contained at least 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 (Figure </w:t>
      </w: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S2).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average, each probe/primer sequence contained 2.529 iSNV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35" w:date="2020-06-29T08:30: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(min=0, max=16, mean </w:delTex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delText xml:space="preserve">−</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3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std=2.223, mean </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+3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std=2.733)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and/or 2.477 </w:t>
      </w:r>
      <w:del w:author="David Posada" w:id="136" w:date="2020-06-29T08:30: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consensus-level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SNPs </w:t>
      </w:r>
      <w:del w:author="David Posada" w:id="137" w:date="2020-06-29T08:30: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(min=0, max=16, mean </w:delTex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delText xml:space="preserve">−</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3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std=2.233, mean </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+3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std=2.826)</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results suggest the potential for a drop in the sensitivity of the affected probes and primers. </w:t>
      </w:r>
      <w:commentRangeStart w: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note that since the iSNV and SNP mutational profiles mimic each other for specific mutations, the potential impact of iSNVs on primer and probe binding should not be overlooked.</w:t>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2"/>
        <w:spacing w:line="266" w:lineRule="auto"/>
        <w:ind w:right="913" w:firstLine="113"/>
        <w:jc w:val="both"/>
        <w:rPr/>
      </w:pPr>
      <w:r w:rsidDel="00000000" w:rsidR="00000000" w:rsidRPr="00000000">
        <w:rPr>
          <w:rtl w:val="0"/>
        </w:rPr>
        <w:t xml:space="preserve">Exploratory Transmission Analysis of Shared SNPs and iSNVs within and across patients</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321"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09:47:15Z">
          <w:pPr>
            <w:keepNext w:val="0"/>
            <w:keepLines w:val="0"/>
            <w:widowControl w:val="0"/>
            <w:pBdr>
              <w:top w:space="0" w:sz="0" w:val="nil"/>
              <w:left w:space="0" w:sz="0" w:val="nil"/>
              <w:bottom w:space="0" w:sz="0" w:val="nil"/>
              <w:right w:space="0" w:sz="0" w:val="nil"/>
              <w:between w:space="0" w:sz="0" w:val="nil"/>
            </w:pBdr>
            <w:shd w:fill="auto" w:val="clear"/>
            <w:spacing w:after="0" w:before="321" w:line="415" w:lineRule="auto"/>
            <w:ind w:left="113" w:right="913" w:firstLine="0"/>
            <w:jc w:val="both"/>
          </w:pPr>
        </w:pPrChange>
      </w:pPr>
      <w:del w:author="David Posada" w:id="138" w:date="2020-06-29T09:44:09Z">
        <w:commentRangeStart w:id="71"/>
        <w:r w:rsidDel="00000000" w:rsidR="00000000" w:rsidRPr="00000000">
          <w:rPr>
            <w:sz w:val="24"/>
            <w:szCs w:val="24"/>
            <w:rtl w:val="0"/>
          </w:rPr>
          <w:delText xml:space="preserve">Commonly, to recover the viral transmission bottleneck sizes the first step is to identify direct transmission pairs through corresponding epidemiological or physiological data. </w:delText>
        </w:r>
        <w:commentRangeEnd w:id="71"/>
        <w:r w:rsidDel="00000000" w:rsidR="00000000" w:rsidRPr="00000000">
          <w:commentReference w:id="71"/>
        </w:r>
        <w:r w:rsidDel="00000000" w:rsidR="00000000" w:rsidRPr="00000000">
          <w:rPr>
            <w:sz w:val="24"/>
            <w:szCs w:val="24"/>
            <w:rtl w:val="0"/>
          </w:rPr>
          <w:delText xml:space="preserve">However, we do not have any metadata related to direct transmissions. Thus, based on results from our paired same patients samples, we infer transmission pairs using solely iSNVs.</w:delText>
        </w:r>
      </w:del>
      <w:ins w:author="David Posada" w:id="138" w:date="2020-06-29T09:44:09Z">
        <w:del w:author="David Posada" w:id="138" w:date="2020-06-29T09:44:09Z">
          <w:r w:rsidDel="00000000" w:rsidR="00000000" w:rsidRPr="00000000">
            <w:rPr>
              <w:sz w:val="24"/>
              <w:szCs w:val="24"/>
              <w:rtl w:val="0"/>
            </w:rPr>
            <w:delText xml:space="preserve">Sh&lt;re</w:delText>
          </w:r>
        </w:del>
      </w:ins>
      <w:del w:author="David Posada" w:id="138" w:date="2020-06-29T09:44:09Z">
        <w:r w:rsidDel="00000000" w:rsidR="00000000" w:rsidRPr="00000000">
          <w:rPr>
            <w:sz w:val="24"/>
            <w:szCs w:val="24"/>
            <w:rtl w:val="0"/>
          </w:rPr>
          <w:delText xml:space="preserve"> We postulate that, compared to any other random genome pairs, a direct transmission pair </w:delText>
        </w:r>
      </w:del>
      <w:ins w:author="David Posada" w:id="139" w:date="2020-06-29T09:44:32Z">
        <w:del w:author="David Posada" w:id="138" w:date="2020-06-29T09:44:09Z">
          <w:r w:rsidDel="00000000" w:rsidR="00000000" w:rsidRPr="00000000">
            <w:rPr>
              <w:sz w:val="24"/>
              <w:szCs w:val="24"/>
              <w:rtl w:val="0"/>
            </w:rPr>
            <w:delText xml:space="preserve">shares more</w:delText>
          </w:r>
        </w:del>
      </w:ins>
      <w:del w:author="David Posada" w:id="138" w:date="2020-06-29T09:44:09Z">
        <w:r w:rsidDel="00000000" w:rsidR="00000000" w:rsidRPr="00000000">
          <w:rPr>
            <w:sz w:val="24"/>
            <w:szCs w:val="24"/>
            <w:rtl w:val="0"/>
          </w:rPr>
          <w:delText xml:space="preserve">has a higher degree of </w:delText>
        </w:r>
        <w:r w:rsidDel="00000000" w:rsidR="00000000" w:rsidRPr="00000000">
          <w:rPr>
            <w:sz w:val="24"/>
            <w:szCs w:val="24"/>
            <w:rtl w:val="0"/>
          </w:rPr>
          <w:delText xml:space="preserve">iSNV</w:delText>
        </w:r>
      </w:del>
      <w:ins w:author="David Posada" w:id="140" w:date="2020-06-29T09:44:43Z">
        <w:del w:author="David Posada" w:id="138" w:date="2020-06-29T09:44:09Z">
          <w:r w:rsidDel="00000000" w:rsidR="00000000" w:rsidRPr="00000000">
            <w:rPr>
              <w:sz w:val="24"/>
              <w:szCs w:val="24"/>
              <w:rtl w:val="0"/>
            </w:rPr>
            <w:delText xml:space="preserve">s</w:delText>
          </w:r>
        </w:del>
      </w:ins>
      <w:del w:author="David Posada" w:id="138" w:date="2020-06-29T09:44:09Z">
        <w:r w:rsidDel="00000000" w:rsidR="00000000" w:rsidRPr="00000000">
          <w:rPr>
            <w:sz w:val="24"/>
            <w:szCs w:val="24"/>
            <w:rtl w:val="0"/>
          </w:rPr>
          <w:delText xml:space="preserve"> allele frequency similarities</w:delText>
        </w:r>
        <w:r w:rsidDel="00000000" w:rsidR="00000000" w:rsidRPr="00000000">
          <w:rPr>
            <w:sz w:val="24"/>
            <w:szCs w:val="24"/>
            <w:rtl w:val="0"/>
          </w:rPr>
          <w:delText xml:space="preserve">. To begin our analyses,</w:delText>
        </w:r>
      </w:del>
      <w:r w:rsidDel="00000000" w:rsidR="00000000" w:rsidRPr="00000000">
        <w:rPr>
          <w:sz w:val="24"/>
          <w:szCs w:val="24"/>
          <w:rtl w:val="0"/>
        </w:rPr>
        <w:t xml:space="preserve"> </w:t>
      </w:r>
      <w:ins w:author="David Posada" w:id="141" w:date="2020-06-29T09:45:43Z">
        <w:r w:rsidDel="00000000" w:rsidR="00000000" w:rsidRPr="00000000">
          <w:rPr>
            <w:sz w:val="24"/>
            <w:szCs w:val="24"/>
            <w:rtl w:val="0"/>
          </w:rPr>
          <w:t xml:space="preserve">Shared viral genomic variants can be indicative of transmission events and routes (</w:t>
        </w:r>
        <w:commentRangeStart w:id="72"/>
        <w:r w:rsidDel="00000000" w:rsidR="00000000" w:rsidRPr="00000000">
          <w:rPr>
            <w:sz w:val="24"/>
            <w:szCs w:val="24"/>
            <w:rtl w:val="0"/>
          </w:rPr>
          <w:t xml:space="preserve">REF</w:t>
        </w:r>
        <w:commentRangeEnd w:id="72"/>
        <w:r w:rsidDel="00000000" w:rsidR="00000000" w:rsidRPr="00000000">
          <w:commentReference w:id="72"/>
        </w:r>
        <w:r w:rsidDel="00000000" w:rsidR="00000000" w:rsidRPr="00000000">
          <w:rPr>
            <w:sz w:val="24"/>
            <w:szCs w:val="24"/>
            <w:rtl w:val="0"/>
          </w:rPr>
          <w:t xml:space="preserve">).  </w:t>
        </w:r>
        <w:del w:author="David Posada" w:id="141" w:date="2020-06-29T09:45:43Z">
          <w:r w:rsidDel="00000000" w:rsidR="00000000" w:rsidRPr="00000000">
            <w:rPr>
              <w:sz w:val="24"/>
              <w:szCs w:val="24"/>
              <w:rtl w:val="0"/>
            </w:rPr>
            <w:delText xml:space="preserve">W</w:delText>
          </w:r>
        </w:del>
      </w:ins>
      <w:del w:author="David Posada" w:id="141" w:date="2020-06-29T09:45:43Z">
        <w:r w:rsidDel="00000000" w:rsidR="00000000" w:rsidRPr="00000000">
          <w:rPr>
            <w:sz w:val="24"/>
            <w:szCs w:val="24"/>
            <w:rtl w:val="0"/>
          </w:rPr>
          <w:delText xml:space="preserve">we calculated the number  of </w:delText>
        </w:r>
      </w:del>
      <w:ins w:author="David Posada" w:id="142" w:date="2020-06-29T09:43:36Z">
        <w:del w:author="David Posada" w:id="141" w:date="2020-06-29T09:45:43Z">
          <w:r w:rsidDel="00000000" w:rsidR="00000000" w:rsidRPr="00000000">
            <w:rPr>
              <w:sz w:val="24"/>
              <w:szCs w:val="24"/>
              <w:rtl w:val="0"/>
            </w:rPr>
            <w:delText xml:space="preserve">shared iSNVs among all possible pairs of samples </w:delText>
          </w:r>
        </w:del>
      </w:ins>
      <w:del w:author="David Posada" w:id="141" w:date="2020-06-29T09:45:43Z">
        <w:r w:rsidDel="00000000" w:rsidR="00000000" w:rsidRPr="00000000">
          <w:rPr>
            <w:sz w:val="24"/>
            <w:szCs w:val="24"/>
            <w:rtl w:val="0"/>
          </w:rPr>
          <w:delText xml:space="preserve">si</w:delText>
        </w:r>
      </w:del>
      <w:del w:author="David Posada" w:id="142" w:date="2020-06-29T09:43:36Z">
        <w:r w:rsidDel="00000000" w:rsidR="00000000" w:rsidRPr="00000000">
          <w:rPr>
            <w:sz w:val="24"/>
            <w:szCs w:val="24"/>
            <w:rtl w:val="0"/>
          </w:rPr>
          <w:delText xml:space="preserve">tes where an iSNV in one sample also had an iSNV present in another sample</w:delText>
        </w:r>
      </w:del>
      <w:r w:rsidDel="00000000" w:rsidR="00000000" w:rsidRPr="00000000">
        <w:rPr>
          <w:sz w:val="24"/>
          <w:szCs w:val="24"/>
          <w:rtl w:val="0"/>
        </w:rPr>
        <w:t xml:space="preserve">. </w:t>
      </w:r>
      <w:ins w:author="David Posada" w:id="143" w:date="2020-06-29T09:48:50Z">
        <w:r w:rsidDel="00000000" w:rsidR="00000000" w:rsidRPr="00000000">
          <w:rPr>
            <w:sz w:val="24"/>
            <w:szCs w:val="24"/>
            <w:rtl w:val="0"/>
          </w:rPr>
          <w:t xml:space="preserve">As proof of concept,</w:t>
        </w:r>
      </w:ins>
      <w:del w:author="David Posada" w:id="143" w:date="2020-06-29T09:48:50Z">
        <w:commentRangeStart w: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To </w:delText>
        </w:r>
        <w:r w:rsidDel="00000000" w:rsidR="00000000" w:rsidRPr="00000000">
          <w:rPr>
            <w:sz w:val="24"/>
            <w:szCs w:val="24"/>
            <w:rtl w:val="0"/>
          </w:rPr>
          <w:delText xml:space="preserve">assess </w:delText>
        </w:r>
      </w:del>
      <w:ins w:author="David Posada" w:id="144" w:date="2020-06-29T09:48:39Z">
        <w:del w:author="David Posada" w:id="143" w:date="2020-06-29T09:48:50Z">
          <w:r w:rsidDel="00000000" w:rsidR="00000000" w:rsidRPr="00000000">
            <w:rPr>
              <w:sz w:val="24"/>
              <w:szCs w:val="24"/>
              <w:rtl w:val="0"/>
            </w:rPr>
            <w:delText xml:space="preserve">wjhe</w:delText>
          </w:r>
        </w:del>
      </w:ins>
      <w:del w:author="David Posada" w:id="143" w:date="2020-06-29T09:48:50Z">
        <w:r w:rsidDel="00000000" w:rsidR="00000000" w:rsidRPr="00000000">
          <w:rPr>
            <w:sz w:val="24"/>
            <w:szCs w:val="24"/>
            <w:rtl w:val="0"/>
          </w:rPr>
          <w:delText xml:space="preserve">this</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compared paired samples from the same patient taken within 24 hours to </w:t>
      </w:r>
      <w:r w:rsidDel="00000000" w:rsidR="00000000" w:rsidRPr="00000000">
        <w:rPr>
          <w:sz w:val="24"/>
          <w:szCs w:val="24"/>
          <w:rtl w:val="0"/>
        </w:rPr>
        <w:t xml:space="preserve">ass</w:t>
      </w:r>
      <w:commentRangeStart w:id="74"/>
      <w:r w:rsidDel="00000000" w:rsidR="00000000" w:rsidRPr="00000000">
        <w:rPr>
          <w:sz w:val="24"/>
          <w:szCs w:val="24"/>
          <w:rtl w:val="0"/>
        </w:rPr>
        <w:t xml:space="preserve">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ability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detect shared SNV</w:t>
      </w:r>
      <w:del w:author="David Posada" w:id="145" w:date="2020-06-29T09:49: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w:delText>
        </w:r>
        <w:commentRangeEnd w:id="73"/>
        <w:r w:rsidDel="00000000" w:rsidR="00000000" w:rsidRPr="00000000">
          <w:commentReference w:id="7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We see in </w:delText>
        </w:r>
      </w:del>
      <w:ins w:author="David Posada" w:id="145" w:date="2020-06-29T09:49: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6B</w:t>
        </w:r>
      </w:hyperlink>
      <w:ins w:author="David Posada" w:id="146" w:date="2020-06-29T09:49:26Z">
        <w:r w:rsidDel="00000000" w:rsidR="00000000" w:rsidRPr="00000000">
          <w:fldChar w:fldCharType="begin"/>
        </w:r>
        <w:r w:rsidDel="00000000" w:rsidR="00000000" w:rsidRPr="00000000">
          <w:instrText xml:space="preserve">HYPERLINK \l "_tyjcwt"</w: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fldChar w:fldCharType="end"/>
        </w:r>
      </w:ins>
      <w:del w:author="David Posada" w:id="146" w:date="2020-06-29T09:49:26Z">
        <w:r w:rsidDel="00000000" w:rsidR="00000000" w:rsidRPr="00000000">
          <w:fldChar w:fldCharType="begin"/>
        </w:r>
        <w:r w:rsidDel="00000000" w:rsidR="00000000" w:rsidRPr="00000000">
          <w:delInstrText xml:space="preserve">HYPERLINK \l "_tyjcwt"</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two paired patient samples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commentRangeStart w:id="75"/>
      <w:commentRangeStart w: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Figure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see eight shared SNPs, one shared iSNV, 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shared </w:t>
      </w:r>
      <w:ins w:author="David Posada" w:id="147" w:date="2020-06-29T09:51: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variants</w:t>
        </w:r>
      </w:ins>
      <w:del w:author="David Posada" w:id="147" w:date="2020-06-29T09:51: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SNVs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occur as a SNP in COVHA-20200315-P10-C03-P and as iSNVs 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COVHA-20200315-P10-B03-P.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w:t>
      </w:r>
      <w:commentRangeEnd w:id="75"/>
      <w:r w:rsidDel="00000000" w:rsidR="00000000" w:rsidRPr="00000000">
        <w:commentReference w:id="75"/>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3" w:line="415" w:lineRule="auto"/>
        <w:ind w:left="113" w:right="913" w:firstLine="0"/>
        <w:jc w:val="both"/>
        <w:rPr>
          <w:ins w:author="Ina Berry" w:id="150" w:date="2020-06-29T17:34:35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we find multiple shared SNVs, and two of the three iSNVs 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COVHA-20200315P10-B03-P</w:t>
      </w:r>
      <w:commentRangeStart w: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78"/>
      <w:commentRangeStart w: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w:t>
      </w:r>
      <w:commentRangeEnd w:id="79"/>
      <w:r w:rsidDel="00000000" w:rsidR="00000000" w:rsidRPr="00000000">
        <w:commentReference w:id="7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SNPs </w:t>
      </w:r>
      <w:commentRangeEnd w:id="78"/>
      <w:r w:rsidDel="00000000" w:rsidR="00000000" w:rsidRPr="00000000">
        <w:commentReference w:id="7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same patient.</w:t>
      </w:r>
      <w:commentRangeEnd w:id="77"/>
      <w:r w:rsidDel="00000000" w:rsidR="00000000" w:rsidRPr="00000000">
        <w:commentReference w:id="7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Figure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6B,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see seven shared SNPs  and four shared iSNVs. </w:t>
      </w:r>
      <w:commentRangeStart w: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of the iSNVs occur in both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COVHA-20200316-P12-D02-P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COVHA-20200316-P12-G01-P. </w:t>
      </w:r>
      <w:del w:author="David Posada" w:id="149" w:date="2020-06-29T09:56:12Z">
        <w:commentRangeEnd w:id="80"/>
        <w:r w:rsidDel="00000000" w:rsidR="00000000" w:rsidRPr="00000000">
          <w:commentReference w:id="80"/>
        </w:r>
        <w:commentRangeStart w: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While we do not know the exact timings between these paired patient samples, our results indicate </w:delText>
        </w:r>
        <w:commentRangeStart w: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COVSUBJ 0639 </w:delText>
        </w:r>
        <w:commentRangeEnd w:id="82"/>
        <w:r w:rsidDel="00000000" w:rsidR="00000000" w:rsidRPr="00000000">
          <w:commentReference w:id="82"/>
        </w:r>
        <w:commentRangeStart w: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as likely taken as replicates</w:delText>
        </w:r>
        <w:commentRangeEnd w:id="83"/>
        <w:r w:rsidDel="00000000" w:rsidR="00000000" w:rsidRPr="00000000">
          <w:commentReference w:id="8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given their high similarity with respect to the allele frequency of both SNPs and iSNVs, while the time between the COVSUBJ 0340 pairs is likely larger due to the iSNVs that occur also as SNPs in the same patient.</w:delText>
        </w:r>
      </w:del>
      <w:ins w:author="Ina Berry" w:id="150" w:date="2020-06-29T17:34:35Z">
        <w:commentRangeEnd w:id="74"/>
        <w:r w:rsidDel="00000000" w:rsidR="00000000" w:rsidRPr="00000000">
          <w:commentReference w:id="74"/>
        </w:r>
        <w:commentRangeEnd w:id="81"/>
        <w:r w:rsidDel="00000000" w:rsidR="00000000" w:rsidRPr="00000000">
          <w:commentReference w:id="8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results show that our approach is valid for detection of iSNVs?</w:t>
        </w:r>
        <w:commentRangeEnd w:id="84"/>
        <w:r w:rsidDel="00000000" w:rsidR="00000000" w:rsidRPr="00000000">
          <w:commentReference w:id="8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6" name=""/>
                  <a:graphic>
                    <a:graphicData uri="http://schemas.microsoft.com/office/word/2010/wordprocessingShape">
                      <wps:wsp>
                        <wps:cNvSpPr/>
                        <wps:cNvPr id="6" name="Shape 6"/>
                        <wps:spPr>
                          <a:xfrm>
                            <a:off x="8693542" y="5743624"/>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6" name="image6.png"/>
                  <a:graphic>
                    <a:graphicData uri="http://schemas.openxmlformats.org/drawingml/2006/picture">
                      <pic:pic>
                        <pic:nvPicPr>
                          <pic:cNvPr id="0" name="image6.png"/>
                          <pic:cNvPicPr preferRelativeResize="0"/>
                        </pic:nvPicPr>
                        <pic:blipFill>
                          <a:blip r:embed="rId34"/>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8" name=""/>
                  <a:graphic>
                    <a:graphicData uri="http://schemas.microsoft.com/office/word/2010/wordprocessingShape">
                      <wps:wsp>
                        <wps:cNvSpPr/>
                        <wps:cNvPr id="7" name="Shape 7"/>
                        <wps:spPr>
                          <a:xfrm>
                            <a:off x="10194174" y="5136298"/>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8" name="image8.png"/>
                  <a:graphic>
                    <a:graphicData uri="http://schemas.openxmlformats.org/drawingml/2006/picture">
                      <pic:pic>
                        <pic:nvPicPr>
                          <pic:cNvPr id="0" name="image8.png"/>
                          <pic:cNvPicPr preferRelativeResize="0"/>
                        </pic:nvPicPr>
                        <pic:blipFill>
                          <a:blip r:embed="rId35"/>
                          <a:srcRect/>
                          <a:stretch>
                            <a:fillRect/>
                          </a:stretch>
                        </pic:blipFill>
                        <pic:spPr>
                          <a:xfrm>
                            <a:off x="0" y="0"/>
                            <a:ext cx="12700" cy="12700"/>
                          </a:xfrm>
                          <a:prstGeom prst="rect"/>
                          <a:ln/>
                        </pic:spPr>
                      </pic:pic>
                    </a:graphicData>
                  </a:graphic>
                </wp:anchor>
              </w:drawing>
            </mc:Fallback>
          </mc:AlternateContent>
        </w:r>
      </w:ins>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3" w:line="415" w:lineRule="auto"/>
        <w:ind w:left="113" w:right="913" w:firstLine="0"/>
        <w:jc w:val="both"/>
        <w:rPr>
          <w:sz w:val="24"/>
          <w:szCs w:val="24"/>
          <w:rPrChange w:author="Ina Berry" w:id="151" w:date="2020-06-29T17:34:35Z">
            <w:rPr>
              <w:rFonts w:ascii="Times New Roman" w:cs="Times New Roman" w:eastAsia="Times New Roman" w:hAnsi="Times New Roman"/>
              <w:b w:val="0"/>
              <w:i w:val="0"/>
              <w:smallCaps w:val="0"/>
              <w:strike w:val="0"/>
              <w:color w:val="000000"/>
              <w:sz w:val="24"/>
              <w:szCs w:val="24"/>
              <w:u w:val="none"/>
              <w:shd w:fill="auto" w:val="clear"/>
              <w:vertAlign w:val="baseline"/>
            </w:rPr>
          </w:rPrChange>
        </w:rPr>
      </w:pPr>
      <w:r w:rsidDel="00000000" w:rsidR="00000000" w:rsidRPr="00000000">
        <w:rPr>
          <w:rtl w:val="0"/>
        </w:rPr>
      </w:r>
      <w:del w:author="Ina Berry" w:id="150" w:date="2020-06-29T17:34:35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5" name=""/>
                  <a:graphic>
                    <a:graphicData uri="http://schemas.microsoft.com/office/word/2010/wordprocessingShape">
                      <wps:wsp>
                        <wps:cNvSpPr/>
                        <wps:cNvPr id="6" name="Shape 6"/>
                        <wps:spPr>
                          <a:xfrm>
                            <a:off x="8693542" y="5743624"/>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5" name="image5.png"/>
                  <a:graphic>
                    <a:graphicData uri="http://schemas.openxmlformats.org/drawingml/2006/picture">
                      <pic:pic>
                        <pic:nvPicPr>
                          <pic:cNvPr id="0" name="image5.png"/>
                          <pic:cNvPicPr preferRelativeResize="0"/>
                        </pic:nvPicPr>
                        <pic:blipFill>
                          <a:blip r:embed="rId36"/>
                          <a:srcRect/>
                          <a:stretch>
                            <a:fillRect/>
                          </a:stretch>
                        </pic:blipFill>
                        <pic:spPr>
                          <a:xfrm>
                            <a:off x="0" y="0"/>
                            <a:ext cx="12700" cy="12700"/>
                          </a:xfrm>
                          <a:prstGeom prst="rect"/>
                          <a:ln/>
                        </pic:spPr>
                      </pic:pic>
                    </a:graphicData>
                  </a:graphic>
                </wp:anchor>
              </w:drawing>
            </mc:Fallback>
          </mc:AlternateContent>
        </w:r>
      </w:del>
      <w:del w:author="Ina Berry" w:id="150" w:date="2020-06-29T17:34:35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7" name=""/>
                  <a:graphic>
                    <a:graphicData uri="http://schemas.microsoft.com/office/word/2010/wordprocessingShape">
                      <wps:wsp>
                        <wps:cNvSpPr/>
                        <wps:cNvPr id="7" name="Shape 7"/>
                        <wps:spPr>
                          <a:xfrm>
                            <a:off x="10194174" y="5136298"/>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7" name="image7.png"/>
                  <a:graphic>
                    <a:graphicData uri="http://schemas.openxmlformats.org/drawingml/2006/picture">
                      <pic:pic>
                        <pic:nvPicPr>
                          <pic:cNvPr id="0" name="image7.png"/>
                          <pic:cNvPicPr preferRelativeResize="0"/>
                        </pic:nvPicPr>
                        <pic:blipFill>
                          <a:blip r:embed="rId37"/>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6"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ins w:author="David Posada" w:id="152" w:date="2020-06-29T09:48: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next calculated the number of shared iSNVs among all possible pairs of samples </w:t>
        </w:r>
        <w:del w:author="David Posada" w:id="152" w:date="2020-06-29T09:48: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si</w:delText>
          </w:r>
        </w:del>
      </w:ins>
      <w:del w:author="David Posada" w:id="152" w:date="2020-06-29T09:48:21Z">
        <w:r w:rsidDel="00000000" w:rsidR="00000000" w:rsidRPr="00000000">
          <w:rPr>
            <w:sz w:val="24"/>
            <w:szCs w:val="24"/>
            <w:rtl w:val="0"/>
          </w:rPr>
          <w:delText xml:space="preserve">Next we assessed this pattern more generally across all samples. </w:delText>
        </w:r>
      </w:del>
      <w:ins w:author="David Posada" w:id="152" w:date="2020-06-29T09:48:21Z">
        <w:r w:rsidDel="00000000" w:rsidR="00000000" w:rsidRPr="00000000">
          <w:rPr>
            <w:sz w:val="24"/>
            <w:szCs w:val="24"/>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6C</w:t>
        </w:r>
      </w:hyperlink>
      <w:ins w:author="David Posada" w:id="153" w:date="2020-06-29T09:59: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54" w:date="2020-06-29T09:59: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shows the distribution of these pairs and the number of shared variants between them. Here, for each pair of samples, we arbitrarily assign one sample as the donor and one as the recipient.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pair we consider both possible assignments of donor and recipient</w:t>
      </w:r>
      <w:del w:author="David Posada" w:id="155" w:date="2020-06-29T10:02: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and include both</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narrowing down the donor alleles to only include those with </w:t>
      </w:r>
      <w:del w:author="David Posada" w:id="156" w:date="2020-06-29T10:02:3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allele frequency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w:t>
      </w:r>
      <w:del w:author="David Posada" w:id="157" w:date="2020-06-29T10:02:4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between 0.03 and 0.5</w:t>
      </w:r>
      <w:ins w:author="David Posada" w:id="158" w:date="2020-06-29T10:02:4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w:t>
        </w:r>
      </w:ins>
      <w:del w:author="David Posada" w:id="158" w:date="2020-06-29T10:02:4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59" w:date="2020-06-29T10:02: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w:t>
      </w:r>
      <w:ins w:author="David Posada" w:id="160" w:date="2020-06-29T10:02:5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ing</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site to be shared if the recipient also has that same </w:t>
      </w:r>
      <w:del w:author="David Posada" w:id="161" w:date="2020-06-29T10:03: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nucleotide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variant present at </w:t>
      </w:r>
      <w:commentRangeStart w: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any </w:t>
      </w:r>
      <w:commentRangeEnd w:id="85"/>
      <w:r w:rsidDel="00000000" w:rsidR="00000000" w:rsidRPr="00000000">
        <w:commentReference w:id="8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 </w:t>
      </w:r>
      <w:commentRangeStart w:id="86"/>
      <w:commentRangeStart w:id="87"/>
      <w:commentRangeStart w:id="88"/>
      <w:commentRangeStart w: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show these results on the raw data from the iSNV calls, as well as on the same data but after applying masking to sites near the ends of the genome. </w:t>
      </w:r>
      <w:ins w:author="Ina Berry" w:id="162" w:date="2020-06-29T17:38:0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raw data before masking, </w:t>
        </w:r>
      </w:ins>
      <w:del w:author="Ina Berry" w:id="162" w:date="2020-06-29T17:38:0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Before masking, where we remove sites near the very ends of the genome, we see in Figure </w:delText>
        </w:r>
        <w:r w:rsidDel="00000000" w:rsidR="00000000" w:rsidRPr="00000000">
          <w:fldChar w:fldCharType="begin"/>
        </w:r>
        <w:r w:rsidDel="00000000" w:rsidR="00000000" w:rsidRPr="00000000">
          <w:delInstrText xml:space="preserve">HYPERLINK \l "_tyjcwt"</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6C </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that</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most pairs have 0 to 3 shared 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riants, with about 150 pairs having 4 or more shared SNVs</w:t>
      </w:r>
      <w:ins w:author="Ina Berry" w:id="163" w:date="2020-06-29T17:38:2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6c)</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Ina Berry" w:id="164" w:date="2020-06-29T17:42:5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masking sites near the genome ends, these numbers drop substantially by reducing likely noise from the variant calls, and we see most pairs sharing 0 to 2 variants.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examining each possible pair, one immediately noticeable trend is that site 29871 yields strong signals for shared SNVs between samples with large and similar allele frequencies. We also </w:t>
      </w:r>
      <w:ins w:author="Ina Berry" w:id="165" w:date="2020-06-29T17:39:2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 </w:t>
        </w:r>
      </w:ins>
      <w:del w:author="Ina Berry" w:id="165" w:date="2020-06-29T17:39:2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see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 Figure </w:delText>
        </w:r>
        <w:r w:rsidDel="00000000" w:rsidR="00000000" w:rsidRPr="00000000">
          <w:fldChar w:fldCharType="begin"/>
        </w:r>
        <w:r w:rsidDel="00000000" w:rsidR="00000000" w:rsidRPr="00000000">
          <w:delInstrText xml:space="preserve">HYPERLINK \l "_tyjcwt"</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6D </w:delText>
        </w:r>
        <w:r w:rsidDel="00000000" w:rsidR="00000000" w:rsidRPr="00000000">
          <w:fldChar w:fldCharType="end"/>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the number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 variant at that site is unusually high</w:t>
      </w:r>
      <w:ins w:author="Ina Berry" w:id="166" w:date="2020-06-29T17:39: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6d)</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commentRangeStart w: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recent report of De Maio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many sites were examined that showed extensive homoplasy. </w:t>
      </w:r>
      <w:del w:author="Ina Berry" w:id="167" w:date="2020-06-29T17:42:43Z">
        <w:commentRangeEnd w:id="90"/>
        <w:r w:rsidDel="00000000" w:rsidR="00000000" w:rsidRPr="00000000">
          <w:commentReference w:id="9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After masking sites near the genome ends, these numbers drop substantially by reducing likely noise from the variant calls, and we see most pairs sharing 0 to 2 variants.</w:delText>
        </w:r>
      </w:del>
      <w:commentRangeEnd w:id="86"/>
      <w:r w:rsidDel="00000000" w:rsidR="00000000" w:rsidRPr="00000000">
        <w:commentReference w:id="86"/>
      </w:r>
      <w:commentRangeEnd w:id="87"/>
      <w:r w:rsidDel="00000000" w:rsidR="00000000" w:rsidRPr="00000000">
        <w:commentReference w:id="87"/>
      </w:r>
      <w:commentRangeEnd w:id="88"/>
      <w:r w:rsidDel="00000000" w:rsidR="00000000" w:rsidRPr="00000000">
        <w:commentReference w:id="88"/>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14"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panels E and F, we see two examples of pairs of samples that not only </w:t>
      </w:r>
      <w:ins w:author="David Posada" w:id="168" w:date="2020-06-29T10:04: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 multiple</w:t>
        </w:r>
      </w:ins>
      <w:del w:author="David Posada" w:id="168" w:date="2020-06-29T10:04: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have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iSNVs </w:t>
      </w:r>
      <w:del w:author="David Posada" w:id="169" w:date="2020-06-29T10:05: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at shared sites,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also </w:t>
      </w:r>
      <w:ins w:author="David Posada" w:id="170" w:date="2020-06-29T10:05: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a similar AF</w:t>
        </w:r>
      </w:ins>
      <w:del w:author="David Posada" w:id="170" w:date="2020-06-29T10:05: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ppear to have similar allele frequencies.</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commentRangeStart w: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next ran the bottleneck size estimation method from (</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24</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treating each pair of samples as a putative transmission pair and setting the maximum estimable size to 1000</w:delText>
        </w:r>
      </w:del>
      <w:commentRangeEnd w:id="92"/>
      <w:r w:rsidDel="00000000" w:rsidR="00000000" w:rsidRPr="00000000">
        <w:commentReference w:id="9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these pairs, we find many instances of large estimated bottleneck sizes. The lower estimate of 3 for the pair</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 </w:t>
      </w: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likely due to the variant present at a high </w:t>
      </w:r>
      <w:ins w:author="David Posada" w:id="171" w:date="2020-06-29T10:05:4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w:t>
        </w:r>
      </w:ins>
      <w:del w:author="David Posada" w:id="171" w:date="2020-06-29T10:05:4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allele frequenc</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in the donor at site 7735 that was absent in the recipient. </w:t>
      </w:r>
      <w:commentRangeEnd w:id="91"/>
      <w:r w:rsidDel="00000000" w:rsidR="00000000" w:rsidRPr="00000000">
        <w:commentReference w:id="91"/>
      </w:r>
      <w:commentRangeStart w:id="93"/>
      <w:commentRangeStart w:id="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 of all samples, we found that the majority of pairs show no signal for an inferred large bottleneck. This is to be expected given that the majority of pairs in a large batch of sequenced SARS-CoV-2 samples are not expected to have been direct or indirect transmissions.</w:t>
      </w:r>
      <w:commentRangeEnd w:id="93"/>
      <w:r w:rsidDel="00000000" w:rsidR="00000000" w:rsidRPr="00000000">
        <w:commentReference w:id="93"/>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041">
      <w:pPr>
        <w:pStyle w:val="Heading1"/>
        <w:spacing w:before="247" w:lineRule="auto"/>
        <w:ind w:firstLine="113"/>
        <w:rPr/>
      </w:pPr>
      <w:r w:rsidDel="00000000" w:rsidR="00000000" w:rsidRPr="00000000">
        <w:rPr>
          <w:rtl w:val="0"/>
        </w:rPr>
        <w:t xml:space="preserve">Discussion</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410"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we have analyzed RNA-seq datasets from 151 COVID-19 positive patients in depth to describe the intrahost variation in SARS-CoV-2. </w:t>
      </w:r>
      <w:commentRangeEnd w:id="95"/>
      <w:r w:rsidDel="00000000" w:rsidR="00000000" w:rsidRPr="00000000">
        <w:commentReference w:id="9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analyses yielded four major observations. First, the </w:t>
      </w:r>
      <w:del w:author="David Posada" w:id="172" w:date="2020-06-29T10:15: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172" w:date="2020-06-29T10:15: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 </w:t>
      </w:r>
      <w:commentRangeStart w:id="9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profile</w:t>
      </w:r>
      <w:commentRangeEnd w:id="96"/>
      <w:r w:rsidDel="00000000" w:rsidR="00000000" w:rsidRPr="00000000">
        <w:commentReference w:id="9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closely matches the SNP profile inferred from the assembled genomes. In particular, the SARS-CoV-2 genome is enriched with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changes overall, both for </w:t>
      </w:r>
      <w:ins w:author="David Posada" w:id="173" w:date="2020-06-29T10:18: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and SNPs. Genes NSP6 and NSP10 are particularly enriched for T</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mutations, while NSP7 has an enrichment of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SNVs. Second, the mutational profile of SARS-CoV-2 largely matches that of other Coronaviruses, but with some key differences. SARS-CoV-2 has a significantly larger proportion of G</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changes both</w:t>
      </w:r>
      <w:commentRangeStart w:id="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intra and interhost</w:t>
      </w:r>
      <w:commentRangeEnd w:id="97"/>
      <w:r w:rsidDel="00000000" w:rsidR="00000000" w:rsidRPr="00000000">
        <w:commentReference w:id="9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compared to SARS-CoV-1 and MERS. Additionally, we did not see A</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SNVs in SARS-CoV-1, as previously reported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Third, while the SV spectra is likely reflecting the transcriptome landscape of SARS-CoV-2, we detected a significant fraction of small indels that </w:t>
      </w:r>
      <w:del w:author="David Posada" w:id="174" w:date="2020-06-29T10:15:5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may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fuel the genetic diversity of SARS-CoV-2. Fourth, the </w:t>
      </w:r>
      <w:commentRangeStart w:id="9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biases</w:t>
      </w:r>
      <w:commentRangeEnd w:id="98"/>
      <w:r w:rsidDel="00000000" w:rsidR="00000000" w:rsidRPr="00000000">
        <w:commentReference w:id="9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present in the SNPs and </w:t>
      </w:r>
      <w:ins w:author="David Posada" w:id="175" w:date="2020-06-29T10:17: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del w:author="David Posada" w:id="175" w:date="2020-06-29T10:17: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Ina Berry" w:id="176" w:date="2020-06-29T17:48:4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w:t>
      </w:r>
      <w:commentRangeStart w:id="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indicate that there is a complex interplay </w:t>
      </w:r>
      <w:commentRangeEnd w:id="99"/>
      <w:r w:rsidDel="00000000" w:rsidR="00000000" w:rsidRPr="00000000">
        <w:commentReference w:id="9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between endogenous SARS-CoV-2 mutational processes and host-dependent RNA editing. This observation is in line with several recent studies that propose APOBEC and ADAR </w:t>
      </w:r>
      <w:r w:rsidDel="00000000" w:rsidR="00000000" w:rsidRPr="00000000">
        <w:rPr>
          <w:sz w:val="24"/>
          <w:szCs w:val="24"/>
          <w:rtl w:val="0"/>
        </w:rPr>
        <w:t xml:space="preserve">deaminase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activity as a likely driver of the C</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changes in the SARS-CoV-2 genomes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410" w:lineRule="auto"/>
        <w:ind w:left="113" w:right="913" w:firstLine="33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investigated the potential impact of </w:t>
      </w:r>
      <w:ins w:author="David Posada" w:id="177" w:date="2020-06-29T10:18: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 and SNPs</w:t>
        </w:r>
      </w:ins>
      <w:del w:author="David Posada" w:id="177" w:date="2020-06-29T10:18: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inter and intrahost diversity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probes and</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primers commonly used in RT-PCR based detection and amplicon sequencing of SARS-CoV-2. </w:t>
      </w:r>
      <w:commentRangeStart w: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probes we analyzed contain both SNPs </w:t>
      </w:r>
      <w:commentRangeEnd w:id="100"/>
      <w:r w:rsidDel="00000000" w:rsidR="00000000" w:rsidRPr="00000000">
        <w:commentReference w:id="10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ins w:author="David Posada" w:id="178" w:date="2020-06-29T10:19: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del w:author="David Posada" w:id="178" w:date="2020-06-29T10:19: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While many platforms can tolerate a few single nucleotide mismatches without the loss of target hybridization, the overall diversity exhibited by SARS-CoV-2 presents potential challenges for probe and primer development. Since we observed a close connection between the SNPs and </w:t>
      </w:r>
      <w:ins w:author="David Posada" w:id="179" w:date="2020-06-29T10:17:4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del w:author="David Posada" w:id="179" w:date="2020-06-29T10:17:4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for future probe and primer designs it could be useful to track the </w:t>
      </w:r>
      <w:del w:author="David Posada" w:id="180" w:date="2020-06-29T10:17:3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David Posada" w:id="180" w:date="2020-06-29T10:17:3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to potentially predict and avoid variable regions of the genome. With the integration of these data into design processes at early stages, greater sensitivity could be achieved for hybridization primers and probes even as the virus evolves.</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6" w:line="415" w:lineRule="auto"/>
        <w:ind w:left="113" w:right="913" w:firstLine="351.0000000000001"/>
        <w:jc w:val="both"/>
        <w:rPr>
          <w:del w:author="David Posada" w:id="185" w:date="2020-06-29T10:24:08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analyzed paired samples taken from the same COVID-19 positive patient within 24 hours of one another to analyze allele frequencies of SNP and iSNVs. We found that the SNP and iSNV results </w:t>
      </w:r>
      <w:commentRangeStart w:id="1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highlighted strong signal</w:t>
      </w:r>
      <w:commentRangeEnd w:id="101"/>
      <w:r w:rsidDel="00000000" w:rsidR="00000000" w:rsidRPr="00000000">
        <w:commentReference w:id="10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w:t>
      </w:r>
      <w:commentRangeStart w:id="102"/>
      <w:commentRangeStart w:id="1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also offered a potential hint into the ability  of using shared SNPs and iSNVs and their respective allele frequencies for characterizing the elapsed time b</w:t>
      </w:r>
      <w:commentRangeEnd w:id="102"/>
      <w:r w:rsidDel="00000000" w:rsidR="00000000" w:rsidRPr="00000000">
        <w:commentReference w:id="102"/>
      </w:r>
      <w:commentRangeEnd w:id="103"/>
      <w:r w:rsidDel="00000000" w:rsidR="00000000" w:rsidRPr="00000000">
        <w:commentReference w:id="10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etween samples by tracking intrahost SARS-CoV-2 population dynamics. We also scanned all of the </w:t>
      </w:r>
      <w:commentRangeStart w: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NYC</w:t>
      </w:r>
      <w:commentRangeEnd w:id="104"/>
      <w:r w:rsidDel="00000000" w:rsidR="00000000" w:rsidRPr="00000000">
        <w:commentReference w:id="10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COVID-19 positive samples for </w:t>
      </w:r>
      <w:r w:rsidDel="00000000" w:rsidR="00000000" w:rsidRPr="00000000">
        <w:rPr>
          <w:sz w:val="24"/>
          <w:szCs w:val="24"/>
          <w:rtl w:val="0"/>
        </w:rPr>
        <w:t xml:space="preserve">putative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transmission pairs; we </w:t>
      </w:r>
      <w:r w:rsidDel="00000000" w:rsidR="00000000" w:rsidRPr="00000000">
        <w:rPr>
          <w:sz w:val="24"/>
          <w:szCs w:val="24"/>
          <w:rtl w:val="0"/>
        </w:rPr>
        <w:t xml:space="preserve">highlighted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two examples of potential direct or indirect pairs given shared iSNVs at strikingly similar, high allele frequencies. While these analyses cannot confirm sample pairs as having been involved in direct transmissions without additional confirmatory </w:t>
      </w:r>
      <w:r w:rsidDel="00000000" w:rsidR="00000000" w:rsidRPr="00000000">
        <w:rPr>
          <w:sz w:val="24"/>
          <w:szCs w:val="24"/>
          <w:rtl w:val="0"/>
        </w:rPr>
        <w:t xml:space="preserve">metadata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author="David Posada" w:id="181" w:date="2020-06-29T10:21: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81" w:date="2020-06-29T10:21: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they</w:delText>
          </w:r>
        </w:del>
      </w:ins>
      <w:del w:author="David Posada" w:id="181" w:date="2020-06-29T10:21: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exploratory analysis </w:t>
      </w:r>
      <w:ins w:author="David Posada" w:id="182" w:date="2020-06-29T10:22: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suggests</w:t>
        </w:r>
      </w:ins>
      <w:del w:author="David Posada" w:id="182" w:date="2020-06-29T10:22: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reveals indicators of</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possible presence of such </w:t>
      </w:r>
      <w:ins w:author="David Posada" w:id="183" w:date="2020-06-29T10:23: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pairs</w:t>
      </w:r>
      <w:ins w:author="Ina Berry" w:id="184" w:date="2020-06-29T17:54: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(insert ref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PMID: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29149252)</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David Posada" w:id="185" w:date="2020-06-29T10:24: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Further confounding factors such as systematic technical artifacts on the ends of the genomes, in hard to sequence regions, as well as factors such as </w:delText>
        </w:r>
        <w:r w:rsidDel="00000000" w:rsidR="00000000" w:rsidRPr="00000000">
          <w:rPr>
            <w:sz w:val="24"/>
            <w:szCs w:val="24"/>
            <w:rtl w:val="0"/>
          </w:rPr>
          <w:delText xml:space="preserve">quasispecies</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and viral RNA  editing by the  host immune system, add additional challenges to confirming hypothetical transmission events. However, we </w:delText>
        </w:r>
        <w:r w:rsidDel="00000000" w:rsidR="00000000" w:rsidRPr="00000000">
          <w:rPr>
            <w:sz w:val="24"/>
            <w:szCs w:val="24"/>
            <w:rtl w:val="0"/>
          </w:rPr>
          <w:delText xml:space="preserve">think</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this analysis serves to explore the potential of extracting possible events through sequence data alone, and includes examples of pairs that demonstrate signal for possible transmissions as well as a methodology for isolating potential pairs from a large group of</w:delText>
        </w:r>
        <w:r w:rsidDel="00000000" w:rsidR="00000000" w:rsidRPr="00000000">
          <w:rPr>
            <w:sz w:val="24"/>
            <w:szCs w:val="24"/>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read data sets.</w:delText>
        </w:r>
      </w:del>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6"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10:24:08Z">
          <w:pPr>
            <w:keepNext w:val="0"/>
            <w:keepLines w:val="0"/>
            <w:widowControl w:val="0"/>
            <w:pBdr>
              <w:top w:space="0" w:sz="0" w:val="nil"/>
              <w:left w:space="0" w:sz="0" w:val="nil"/>
              <w:bottom w:space="0" w:sz="0" w:val="nil"/>
              <w:right w:space="0" w:sz="0" w:val="nil"/>
              <w:between w:space="0" w:sz="0" w:val="nil"/>
            </w:pBdr>
            <w:shd w:fill="auto" w:val="clear"/>
            <w:spacing w:after="0" w:before="202" w:line="415" w:lineRule="auto"/>
            <w:ind w:left="113" w:right="913" w:firstLine="351.0000000000001"/>
            <w:jc w:val="both"/>
          </w:pPr>
        </w:pPrChange>
      </w:pPr>
      <w:commentRangeStart w:id="1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reported high sequence conservation wit</w:t>
      </w:r>
      <w:commentRangeEnd w:id="105"/>
      <w:r w:rsidDel="00000000" w:rsidR="00000000" w:rsidRPr="00000000">
        <w:commentReference w:id="10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 the NSP3 region, a region that is one of the most diverged from SARS-CoV-1 and MERS-CoV. A number of convergent findings suggest de-mono-ADP-ribosylation of STAT1 by the SARS-CoV-2 </w:t>
      </w:r>
      <w:r w:rsidDel="00000000" w:rsidR="00000000" w:rsidRPr="00000000">
        <w:rPr>
          <w:sz w:val="24"/>
          <w:szCs w:val="24"/>
          <w:rtl w:val="0"/>
        </w:rPr>
        <w:t xml:space="preserve">NSP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as a putative cause of the cytokine storm observed in the most severe cases of COVID-19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lower mutational complexity of NSP3 agrees with its functional implications in viral replication </w:t>
      </w:r>
      <w:ins w:author="Ina Berry" w:id="186" w:date="2020-06-29T17:57: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thus the need to conserve its protein structure/function </w:t>
        </w:r>
      </w:ins>
      <w:del w:author="Ina Berry" w:id="186" w:date="2020-06-29T17:57:3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(i.e. it’s important for the viral replication not interaction </w:delText>
        </w:r>
        <w:r w:rsidDel="00000000" w:rsidR="00000000" w:rsidRPr="00000000">
          <w:rPr>
            <w:sz w:val="24"/>
            <w:szCs w:val="24"/>
            <w:rtl w:val="0"/>
          </w:rPr>
          <w:delText xml:space="preserve">with the host</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so it will be more conserved)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w:t>
        </w:r>
      </w:ins>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Given</w:delText>
        </w:r>
      </w:del>
      <w:ins w:author="David Posada" w:id="188" w:date="2020-06-29T10:26:25Z">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th</w:delText>
          </w:r>
        </w:del>
      </w:ins>
      <w:ins w:author="Ina Berry" w:id="187" w:date="2020-06-29T17:59:31Z">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is,</w:delText>
          </w:r>
        </w:del>
      </w:ins>
      <w:ins w:author="David Posada" w:id="188" w:date="2020-06-29T10:26:25Z">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e</w:delText>
          </w:r>
        </w:del>
      </w:ins>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lower mutational complexity of NSP3 and prior studies indicating that its inhibition of it can affect the viral replication (</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27</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ins w:author="David Posada" w:id="189" w:date="2020-06-29T10:26:31Z">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ins>
      <w:del w:author="Ina Berry" w:id="187" w:date="2020-06-29T17:59: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NSP3 may be a good target for drug development since it is well conserved and is essential for viral replication. Follow up studies will be required to solidify functional implications of these observations.</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8"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Despite </w:t>
      </w:r>
      <w:r w:rsidDel="00000000" w:rsidR="00000000" w:rsidRPr="00000000">
        <w:rPr>
          <w:sz w:val="24"/>
          <w:szCs w:val="24"/>
          <w:rtl w:val="0"/>
        </w:rPr>
        <w:t xml:space="preserve">the potential for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tremendous insight, the study of intrahost variation in viruses can be confounded by multiple factors. First, the </w:t>
      </w:r>
      <w:ins w:author="David Posada" w:id="191" w:date="2020-06-29T10:26: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estimated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allele </w:t>
      </w:r>
      <w:del w:author="David Posada" w:id="192" w:date="2020-06-29T10:26: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and population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frequencies </w:t>
      </w:r>
      <w:del w:author="David Posada" w:id="193" w:date="2020-06-29T10:26:5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observed variants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impacted by variable coverage and transcription patterns. </w:t>
      </w:r>
      <w:commentRangeStart w:id="1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the potentially low viral load in samples can have an impact on downstream sequencing and analysis. </w:t>
      </w:r>
      <w:commentRangeEnd w:id="106"/>
      <w:r w:rsidDel="00000000" w:rsidR="00000000" w:rsidRPr="00000000">
        <w:commentReference w:id="10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Third, previous studies such as De Maio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highlight SARS-CoV-2 sites marked </w:t>
      </w:r>
      <w:commentRangeStart w:id="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prone to high homoplasy and need to be taken into consideration for transmission analyses.</w:t>
      </w:r>
      <w:commentRangeEnd w:id="107"/>
      <w:r w:rsidDel="00000000" w:rsidR="00000000" w:rsidRPr="00000000">
        <w:commentReference w:id="10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Lastly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lack of additional metadata imposes a barrier to </w:t>
      </w:r>
      <w:ins w:author="David Posada" w:id="194" w:date="2020-06-29T10:27:5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depth study of transmission events</w:t>
      </w:r>
      <w:del w:author="David Posada" w:id="195" w:date="2020-06-29T10:27: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and patterns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factors should be addressed in the future studies of </w:t>
      </w:r>
      <w:ins w:author="David Posada" w:id="196" w:date="2020-06-29T10:28: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del w:author="David Posada" w:id="196" w:date="2020-06-29T10:28: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in SARS-CoV-2</w:t>
      </w:r>
      <w:del w:author="David Posada" w:id="197" w:date="2020-06-29T10:28:0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and other viral populations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7"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summary, our analysis of intrahost </w:t>
      </w:r>
      <w:ins w:author="David Posada" w:id="198" w:date="2020-06-29T10:28: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variation</w:t>
        </w:r>
      </w:ins>
      <w:del w:author="David Posada" w:id="198" w:date="2020-06-29T10:28: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SNVs and SVs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across 151 samples from COVID-19 positive patients revealed a complex landscape of within-host diversity that will likely shed additional light on the elusive mechanisms driving the rapid dissemination of SARS-CoV-2. Metatranscriptomic analysis is a powerful tool for interrogating the genomic and transcriptomic landscape of RNA viruses, as it provides a simultaneous peek into viral, bacterial, and host gene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expression. Future studies able to integrate all three of these perspectives may hold the key to novel therapies and treatments of this devastating pandemic.</w:t>
      </w:r>
    </w:p>
    <w:p w:rsidR="00000000" w:rsidDel="00000000" w:rsidP="00000000" w:rsidRDefault="00000000" w:rsidRPr="00000000" w14:paraId="00000049">
      <w:pPr>
        <w:pStyle w:val="Heading1"/>
        <w:spacing w:before="245" w:lineRule="auto"/>
        <w:ind w:firstLine="113"/>
        <w:rPr/>
      </w:pPr>
      <w:commentRangeStart w:id="108"/>
      <w:r w:rsidDel="00000000" w:rsidR="00000000" w:rsidRPr="00000000">
        <w:rPr>
          <w:rtl w:val="0"/>
        </w:rPr>
        <w:t xml:space="preserve">Materials and methods</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04A">
      <w:pPr>
        <w:pStyle w:val="Heading2"/>
        <w:spacing w:before="271" w:lineRule="auto"/>
        <w:ind w:firstLine="113"/>
        <w:rPr/>
      </w:pPr>
      <w:commentRangeStart w:id="109"/>
      <w:r w:rsidDel="00000000" w:rsidR="00000000" w:rsidRPr="00000000">
        <w:rPr>
          <w:rtl w:val="0"/>
        </w:rPr>
        <w:t xml:space="preserve">Datasets</w:t>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408" w:lineRule="auto"/>
        <w:ind w:left="113" w:right="913" w:firstLine="0"/>
        <w:jc w:val="both"/>
        <w:rPr>
          <w:del w:author="David Posada" w:id="201" w:date="2020-06-29T10:30:18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t>
      </w:r>
      <w:ins w:author="David Posada" w:id="199" w:date="2020-06-29T10:29: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downloaed</w:t>
        </w:r>
      </w:ins>
      <w:del w:author="David Posada" w:id="199" w:date="2020-06-29T10:29: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have used</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6,928 </w:t>
      </w:r>
      <w:commentRangeStart w:id="1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 novo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assembled</w:t>
      </w:r>
      <w:commentRangeEnd w:id="110"/>
      <w:r w:rsidDel="00000000" w:rsidR="00000000" w:rsidRPr="00000000">
        <w:commentReference w:id="11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David Posada" w:id="200" w:date="2020-06-29T10:30: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SARS-CoV-2 </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genomes </w:t>
      </w:r>
      <w:r w:rsidDel="00000000" w:rsidR="00000000" w:rsidRPr="00000000">
        <w:rPr>
          <w:sz w:val="24"/>
          <w:szCs w:val="24"/>
          <w:rtl w:val="0"/>
        </w:rPr>
        <w:t xml:space="preserve">from the GISAID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database, available on April, 18th, 2020. We only selected high quality, complete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Kbp) genomes </w:t>
      </w:r>
      <w:del w:author="David Posada" w:id="201" w:date="2020-06-29T10:30: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of SARS-CoV-2 virus assembled from read data from human samples.</w:delText>
        </w:r>
      </w:del>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408"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10:30:18Z">
          <w:pPr>
            <w:keepNext w:val="0"/>
            <w:keepLines w:val="0"/>
            <w:widowControl w:val="0"/>
            <w:pBdr>
              <w:top w:space="0" w:sz="0" w:val="nil"/>
              <w:left w:space="0" w:sz="0" w:val="nil"/>
              <w:bottom w:space="0" w:sz="0" w:val="nil"/>
              <w:right w:space="0" w:sz="0" w:val="nil"/>
              <w:between w:space="0" w:sz="0" w:val="nil"/>
            </w:pBdr>
            <w:shd w:fill="auto" w:val="clear"/>
            <w:spacing w:after="0" w:before="16" w:line="415" w:lineRule="auto"/>
            <w:ind w:left="113" w:right="913" w:firstLine="351.0000000000001"/>
            <w:jc w:val="both"/>
          </w:pPr>
        </w:pPrChange>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t>
      </w:r>
      <w:del w:author="David Posada" w:id="202" w:date="2020-06-29T10:30: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have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read data from 11 patient samples collected by Baylor College of Medicine in Houston, Texas. We have also used read data from 140 patient samples collected by Weill Cornell College of Medicine in New York City, New York. Both datasets consist of Illumina NovaSeq 6000 paired-end reads. Host and bacterial genetic material has been removed from the datasets, and we performed all analyses on the viral read data.</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4"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also additionally used one SARS-CoV-2 sample obtained from direct RNA sequencing with Oxford Nanopore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other coronaviruses data we used 42 samples  of SARS-CoV-1 and 53 samples of MERS viral read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sequenced by University of Maryland School of Medicine in Baltimore, Maryland.</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46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total</w:t>
      </w:r>
      <w:ins w:author="David Posada" w:id="204" w:date="2020-06-29T10:29: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analyzed </w:t>
        </w:r>
      </w:ins>
      <w:del w:author="David Posada" w:id="204" w:date="2020-06-29T10:29: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7,080 SARS-CoV-2, 42 SARS-CoV-1, and 53 MERS samples</w:t>
      </w:r>
      <w:del w:author="David Posada" w:id="205" w:date="2020-06-29T10:29: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have been analyzed</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51">
      <w:pPr>
        <w:pStyle w:val="Heading2"/>
        <w:ind w:firstLine="113"/>
        <w:rPr/>
      </w:pPr>
      <w:r w:rsidDel="00000000" w:rsidR="00000000" w:rsidRPr="00000000">
        <w:rPr>
          <w:rtl w:val="0"/>
        </w:rPr>
        <w:t xml:space="preserve">Read QC and mapping</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t>
      </w:r>
      <w:del w:author="David Posada" w:id="206" w:date="2020-06-29T10:30: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have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processed the Illumina paired-end reads using Trimmomatic ver. 0.39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remove adapter sequences and trim low quality base pairs. We used a universal set of Illumina adapters as a reference </w:t>
      </w:r>
      <w:r w:rsidDel="00000000" w:rsidR="00000000" w:rsidRPr="00000000">
        <w:rPr>
          <w:sz w:val="24"/>
          <w:szCs w:val="24"/>
          <w:rtl w:val="0"/>
        </w:rPr>
        <w:t xml:space="preserve">for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adapter removal. We set the maximum mismatch count to 2, palindrome clip threshold to 30 and simple clip threshold to 10. We also trimmed leading and trailing low quality (quality value below 3) and ambiguous (N) base pairs. Finally, we applied sliding</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 trimming cutting the read if the quality score of 4 contiguous bases made the average score drop below 15. After trimming in the final read set we included the reads above the length of 36 with both reads from a pair passing quality control.</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464" w:right="0" w:firstLine="0"/>
        <w:jc w:val="both"/>
        <w:rPr>
          <w:del w:author="Ina Berry" w:id="207" w:date="2020-06-29T18:03:44Z"/>
          <w:rFonts w:ascii="Times New Roman" w:cs="Times New Roman" w:eastAsia="Times New Roman" w:hAnsi="Times New Roman"/>
          <w:b w:val="0"/>
          <w:i w:val="0"/>
          <w:smallCaps w:val="0"/>
          <w:strike w:val="0"/>
          <w:color w:val="000000"/>
          <w:sz w:val="24"/>
          <w:szCs w:val="24"/>
          <w:u w:val="none"/>
          <w:shd w:fill="auto" w:val="clear"/>
          <w:vertAlign w:val="baseline"/>
        </w:rPr>
      </w:pPr>
      <w:del w:author="Ina Berry" w:id="207" w:date="2020-06-29T18:03:4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used the following command to run Trimmomatic:</w:delText>
        </w:r>
      </w:del>
    </w:p>
    <w:p w:rsidR="00000000" w:rsidDel="00000000" w:rsidP="00000000" w:rsidRDefault="00000000" w:rsidRPr="00000000" w14:paraId="00000055">
      <w:pPr>
        <w:spacing w:before="203" w:line="415" w:lineRule="auto"/>
        <w:ind w:left="113" w:right="913" w:firstLine="351.0000000000001"/>
        <w:jc w:val="both"/>
        <w:rPr>
          <w:i w:val="1"/>
          <w:sz w:val="24"/>
          <w:szCs w:val="24"/>
        </w:rPr>
      </w:pPr>
      <w:del w:author="Ina Berry" w:id="207" w:date="2020-06-29T18:03:44Z">
        <w:r w:rsidDel="00000000" w:rsidR="00000000" w:rsidRPr="00000000">
          <w:rPr>
            <w:i w:val="1"/>
            <w:sz w:val="24"/>
            <w:szCs w:val="24"/>
            <w:rtl w:val="0"/>
          </w:rPr>
          <w:delText xml:space="preserve">trimmomatic PE sample 1.fastq sample 2.fastq -baseout sample trimmed.fastq ILLUMINACLIP:adapters.fa:2:30:10 LEADING:3 TRAILING:3 SLIDINGWINDOW:4:15 MINLEN:36</w:delText>
        </w:r>
      </w:del>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0" name=""/>
                <a:graphic>
                  <a:graphicData uri="http://schemas.microsoft.com/office/word/2010/wordprocessingShape">
                    <wps:wsp>
                      <wps:cNvSpPr/>
                      <wps:cNvPr id="29" name="Shape 29"/>
                      <wps:spPr>
                        <a:xfrm>
                          <a:off x="11343067" y="404865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0" name="image33.png"/>
                <a:graphic>
                  <a:graphicData uri="http://schemas.openxmlformats.org/drawingml/2006/picture">
                    <pic:pic>
                      <pic:nvPicPr>
                        <pic:cNvPr id="0" name="image33.png"/>
                        <pic:cNvPicPr preferRelativeResize="0"/>
                      </pic:nvPicPr>
                      <pic:blipFill>
                        <a:blip r:embed="rId38"/>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2" name=""/>
                <a:graphic>
                  <a:graphicData uri="http://schemas.microsoft.com/office/word/2010/wordprocessingShape">
                    <wps:wsp>
                      <wps:cNvSpPr/>
                      <wps:cNvPr id="11" name="Shape 11"/>
                      <wps:spPr>
                        <a:xfrm>
                          <a:off x="9861535" y="404865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2" name="image12.png"/>
                <a:graphic>
                  <a:graphicData uri="http://schemas.openxmlformats.org/drawingml/2006/picture">
                    <pic:pic>
                      <pic:nvPicPr>
                        <pic:cNvPr id="0" name="image12.png"/>
                        <pic:cNvPicPr preferRelativeResize="0"/>
                      </pic:nvPicPr>
                      <pic:blipFill>
                        <a:blip r:embed="rId39"/>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4" name=""/>
                <a:graphic>
                  <a:graphicData uri="http://schemas.microsoft.com/office/word/2010/wordprocessingShape">
                    <wps:wsp>
                      <wps:cNvSpPr/>
                      <wps:cNvPr id="23" name="Shape 23"/>
                      <wps:spPr>
                        <a:xfrm>
                          <a:off x="8935223" y="404865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4"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aligned the trimmed reads to the reference genome using Burrows-Wheeler Alignment tool (BWA) ver. 0.7.17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30, 31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used paired-end mode for mapping reads to the reference.</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464" w:right="0" w:firstLine="0"/>
        <w:jc w:val="both"/>
        <w:rPr>
          <w:del w:author="Ina Berry" w:id="208" w:date="2020-06-29T18:04:01Z"/>
          <w:rFonts w:ascii="Times New Roman" w:cs="Times New Roman" w:eastAsia="Times New Roman" w:hAnsi="Times New Roman"/>
          <w:b w:val="0"/>
          <w:i w:val="0"/>
          <w:smallCaps w:val="0"/>
          <w:strike w:val="0"/>
          <w:color w:val="000000"/>
          <w:sz w:val="24"/>
          <w:szCs w:val="24"/>
          <w:u w:val="none"/>
          <w:shd w:fill="auto" w:val="clear"/>
          <w:vertAlign w:val="baseline"/>
        </w:rPr>
      </w:pPr>
      <w:del w:author="Ina Berry" w:id="208" w:date="2020-06-29T18:04: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have used the following commands to run BWA:</w:delText>
        </w:r>
      </w:del>
    </w:p>
    <w:p w:rsidR="00000000" w:rsidDel="00000000" w:rsidP="00000000" w:rsidRDefault="00000000" w:rsidRPr="00000000" w14:paraId="00000058">
      <w:pPr>
        <w:spacing w:before="203" w:lineRule="auto"/>
        <w:ind w:left="464" w:right="0" w:firstLine="0"/>
        <w:jc w:val="both"/>
        <w:rPr>
          <w:del w:author="Ina Berry" w:id="208" w:date="2020-06-29T18:04:01Z"/>
          <w:i w:val="1"/>
          <w:sz w:val="24"/>
          <w:szCs w:val="24"/>
        </w:rPr>
      </w:pPr>
      <w:del w:author="Ina Berry" w:id="208" w:date="2020-06-29T18:04:01Z">
        <w:r w:rsidDel="00000000" w:rsidR="00000000" w:rsidRPr="00000000">
          <w:rPr>
            <w:i w:val="1"/>
            <w:sz w:val="24"/>
            <w:szCs w:val="24"/>
            <w:rtl w:val="0"/>
          </w:rPr>
          <w:delText xml:space="preserve">bwa index reference genome.fasta</w:delTex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4" name=""/>
                  <a:graphic>
                    <a:graphicData uri="http://schemas.microsoft.com/office/word/2010/wordprocessingShape">
                      <wps:wsp>
                        <wps:cNvSpPr/>
                        <wps:cNvPr id="13" name="Shape 13"/>
                        <wps:spPr>
                          <a:xfrm>
                            <a:off x="8695815" y="404865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4" name="image14.png"/>
                  <a:graphic>
                    <a:graphicData uri="http://schemas.openxmlformats.org/drawingml/2006/picture">
                      <pic:pic>
                        <pic:nvPicPr>
                          <pic:cNvPr id="0" name="image14.png"/>
                          <pic:cNvPicPr preferRelativeResize="0"/>
                        </pic:nvPicPr>
                        <pic:blipFill>
                          <a:blip r:embed="rId41"/>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59">
      <w:pPr>
        <w:spacing w:before="202" w:lineRule="auto"/>
        <w:ind w:left="464" w:right="0" w:firstLine="0"/>
        <w:jc w:val="left"/>
        <w:rPr>
          <w:del w:author="Ina Berry" w:id="208" w:date="2020-06-29T18:04:01Z"/>
          <w:i w:val="1"/>
          <w:sz w:val="24"/>
          <w:szCs w:val="24"/>
        </w:rPr>
      </w:pPr>
      <w:del w:author="Ina Berry" w:id="208" w:date="2020-06-29T18:04:01Z">
        <w:r w:rsidDel="00000000" w:rsidR="00000000" w:rsidRPr="00000000">
          <w:rPr>
            <w:i w:val="1"/>
            <w:sz w:val="24"/>
            <w:szCs w:val="24"/>
            <w:rtl w:val="0"/>
          </w:rPr>
          <w:delText xml:space="preserve">bwa mem -o sample.sam reference genome.fasta sample trimmed 1P.fastq sample trimmed 2P.fastq</w:delTex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1" name=""/>
                  <a:graphic>
                    <a:graphicData uri="http://schemas.microsoft.com/office/word/2010/wordprocessingShape">
                      <wps:wsp>
                        <wps:cNvSpPr/>
                        <wps:cNvPr id="10" name="Shape 10"/>
                        <wps:spPr>
                          <a:xfrm>
                            <a:off x="12964806"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1" name="image11.png"/>
                  <a:graphic>
                    <a:graphicData uri="http://schemas.openxmlformats.org/drawingml/2006/picture">
                      <pic:pic>
                        <pic:nvPicPr>
                          <pic:cNvPr id="0" name="image11.png"/>
                          <pic:cNvPicPr preferRelativeResize="0"/>
                        </pic:nvPicPr>
                        <pic:blipFill>
                          <a:blip r:embed="rId42"/>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4" name=""/>
                  <a:graphic>
                    <a:graphicData uri="http://schemas.microsoft.com/office/word/2010/wordprocessingShape">
                      <wps:wsp>
                        <wps:cNvSpPr/>
                        <wps:cNvPr id="5" name="Shape 5"/>
                        <wps:spPr>
                          <a:xfrm>
                            <a:off x="12404101"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4" name="image4.png"/>
                  <a:graphic>
                    <a:graphicData uri="http://schemas.openxmlformats.org/drawingml/2006/picture">
                      <pic:pic>
                        <pic:nvPicPr>
                          <pic:cNvPr id="0" name="image4.png"/>
                          <pic:cNvPicPr preferRelativeResize="0"/>
                        </pic:nvPicPr>
                        <pic:blipFill>
                          <a:blip r:embed="rId43"/>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0" name=""/>
                  <a:graphic>
                    <a:graphicData uri="http://schemas.microsoft.com/office/word/2010/wordprocessingShape">
                      <wps:wsp>
                        <wps:cNvSpPr/>
                        <wps:cNvPr id="9" name="Shape 9"/>
                        <wps:spPr>
                          <a:xfrm>
                            <a:off x="11409005"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0" name="image10.png"/>
                  <a:graphic>
                    <a:graphicData uri="http://schemas.openxmlformats.org/drawingml/2006/picture">
                      <pic:pic>
                        <pic:nvPicPr>
                          <pic:cNvPr id="0" name="image10.png"/>
                          <pic:cNvPicPr preferRelativeResize="0"/>
                        </pic:nvPicPr>
                        <pic:blipFill>
                          <a:blip r:embed="rId44"/>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5" name=""/>
                  <a:graphic>
                    <a:graphicData uri="http://schemas.microsoft.com/office/word/2010/wordprocessingShape">
                      <wps:wsp>
                        <wps:cNvSpPr/>
                        <wps:cNvPr id="34" name="Shape 34"/>
                        <wps:spPr>
                          <a:xfrm>
                            <a:off x="10848300"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5" name="image38.png"/>
                  <a:graphic>
                    <a:graphicData uri="http://schemas.openxmlformats.org/drawingml/2006/picture">
                      <pic:pic>
                        <pic:nvPicPr>
                          <pic:cNvPr id="0" name="image38.png"/>
                          <pic:cNvPicPr preferRelativeResize="0"/>
                        </pic:nvPicPr>
                        <pic:blipFill>
                          <a:blip r:embed="rId45"/>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3" name=""/>
                  <a:graphic>
                    <a:graphicData uri="http://schemas.microsoft.com/office/word/2010/wordprocessingShape">
                      <wps:wsp>
                        <wps:cNvSpPr/>
                        <wps:cNvPr id="12" name="Shape 12"/>
                        <wps:spPr>
                          <a:xfrm>
                            <a:off x="9533012"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3" name="image13.png"/>
                  <a:graphic>
                    <a:graphicData uri="http://schemas.openxmlformats.org/drawingml/2006/picture">
                      <pic:pic>
                        <pic:nvPicPr>
                          <pic:cNvPr id="0" name="image13.png"/>
                          <pic:cNvPicPr preferRelativeResize="0"/>
                        </pic:nvPicPr>
                        <pic:blipFill>
                          <a:blip r:embed="rId46"/>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202" w:line="415" w:lineRule="auto"/>
        <w:ind w:left="113" w:right="903" w:firstLine="35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SAMtools ver. 1.9 to convert the output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BWA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SAM to BAM format, and to sort and generate indices for the BAM files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464" w:right="0" w:firstLine="0"/>
        <w:jc w:val="left"/>
        <w:rPr>
          <w:del w:author="Ina Berry" w:id="209" w:date="2020-06-29T18:04:12Z"/>
          <w:rFonts w:ascii="Times New Roman" w:cs="Times New Roman" w:eastAsia="Times New Roman" w:hAnsi="Times New Roman"/>
          <w:b w:val="0"/>
          <w:i w:val="0"/>
          <w:smallCaps w:val="0"/>
          <w:strike w:val="0"/>
          <w:color w:val="000000"/>
          <w:sz w:val="24"/>
          <w:szCs w:val="24"/>
          <w:u w:val="none"/>
          <w:shd w:fill="auto" w:val="clear"/>
          <w:vertAlign w:val="baseline"/>
        </w:rPr>
      </w:pPr>
      <w:del w:author="Ina Berry" w:id="209" w:date="2020-06-29T18:04: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have used the following commands to run </w:delTex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Samtools</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p>
    <w:p w:rsidR="00000000" w:rsidDel="00000000" w:rsidP="00000000" w:rsidRDefault="00000000" w:rsidRPr="00000000" w14:paraId="0000005C">
      <w:pPr>
        <w:spacing w:before="202" w:line="415" w:lineRule="auto"/>
        <w:ind w:left="464" w:right="4369" w:firstLine="0"/>
        <w:jc w:val="left"/>
        <w:rPr>
          <w:i w:val="1"/>
          <w:sz w:val="24"/>
          <w:szCs w:val="24"/>
        </w:rPr>
      </w:pPr>
      <w:del w:author="Ina Berry" w:id="209" w:date="2020-06-29T18:04:12Z">
        <w:r w:rsidDel="00000000" w:rsidR="00000000" w:rsidRPr="00000000">
          <w:rPr>
            <w:i w:val="1"/>
            <w:sz w:val="24"/>
            <w:szCs w:val="24"/>
            <w:rtl w:val="0"/>
          </w:rPr>
          <w:delText xml:space="preserve">samtools view -bS -o sample.bam sample.sam samtools sort -o sample sort.bam -O BAM sample.bam samtools index sample sort.bam</w:delText>
        </w:r>
      </w:del>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1" name=""/>
                <a:graphic>
                  <a:graphicData uri="http://schemas.microsoft.com/office/word/2010/wordprocessingShape">
                    <wps:wsp>
                      <wps:cNvSpPr/>
                      <wps:cNvPr id="30" name="Shape 30"/>
                      <wps:spPr>
                        <a:xfrm>
                          <a:off x="8850679" y="4655336"/>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1" name="image34.png"/>
                <a:graphic>
                  <a:graphicData uri="http://schemas.openxmlformats.org/drawingml/2006/picture">
                    <pic:pic>
                      <pic:nvPicPr>
                        <pic:cNvPr id="0" name="image34.png"/>
                        <pic:cNvPicPr preferRelativeResize="0"/>
                      </pic:nvPicPr>
                      <pic:blipFill>
                        <a:blip r:embed="rId47"/>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
                <a:graphic>
                  <a:graphicData uri="http://schemas.microsoft.com/office/word/2010/wordprocessingShape">
                    <wps:wsp>
                      <wps:cNvSpPr/>
                      <wps:cNvPr id="21" name="Shape 21"/>
                      <wps:spPr>
                        <a:xfrm>
                          <a:off x="8925533" y="435167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2" name="image25.png"/>
                <a:graphic>
                  <a:graphicData uri="http://schemas.openxmlformats.org/drawingml/2006/picture">
                    <pic:pic>
                      <pic:nvPicPr>
                        <pic:cNvPr id="0" name="image25.png"/>
                        <pic:cNvPicPr preferRelativeResize="0"/>
                      </pic:nvPicPr>
                      <pic:blipFill>
                        <a:blip r:embed="rId4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5D">
      <w:pPr>
        <w:pStyle w:val="Heading2"/>
        <w:spacing w:before="195" w:lineRule="auto"/>
        <w:ind w:firstLine="113"/>
        <w:jc w:val="both"/>
        <w:rPr/>
      </w:pPr>
      <w:r w:rsidDel="00000000" w:rsidR="00000000" w:rsidRPr="00000000">
        <w:rPr>
          <w:rtl w:val="0"/>
        </w:rPr>
        <w:t xml:space="preserve">SNV calling and annotation</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LoFreq ver. 2.1.4 to perform </w:t>
      </w:r>
      <w:commentRangeStart w:id="111"/>
      <w:commentRangeStart w:id="112"/>
      <w:commentRangeStart w:id="1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variant calling</w:t>
      </w:r>
      <w:commentRangeEnd w:id="111"/>
      <w:r w:rsidDel="00000000" w:rsidR="00000000" w:rsidRPr="00000000">
        <w:commentReference w:id="111"/>
      </w:r>
      <w:commentRangeEnd w:id="112"/>
      <w:r w:rsidDel="00000000" w:rsidR="00000000" w:rsidRPr="00000000">
        <w:commentReference w:id="112"/>
      </w:r>
      <w:commentRangeEnd w:id="113"/>
      <w:r w:rsidDel="00000000" w:rsidR="00000000" w:rsidRPr="00000000">
        <w:commentReference w:id="11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trimmed and mapped reads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filtered the variants with the default LoFreq parameters: </w:t>
      </w:r>
      <w:commentRangeStart w:id="114"/>
      <w:commentRangeStart w:id="115"/>
      <w:commentRangeStart w:id="1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coverage was set to 10 </w:t>
      </w:r>
      <w:commentRangeEnd w:id="114"/>
      <w:r w:rsidDel="00000000" w:rsidR="00000000" w:rsidRPr="00000000">
        <w:commentReference w:id="114"/>
      </w:r>
      <w:commentRangeEnd w:id="115"/>
      <w:r w:rsidDel="00000000" w:rsidR="00000000" w:rsidRPr="00000000">
        <w:commentReference w:id="115"/>
      </w:r>
      <w:commentRangeEnd w:id="116"/>
      <w:r w:rsidDel="00000000" w:rsidR="00000000" w:rsidRPr="00000000">
        <w:commentReference w:id="11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strand-bias FDR correction p-value is greater than 0.001. We have also filtered out the variants occurring below 0.02 AF threshold for the subsequent analyses.</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464" w:right="0" w:firstLine="0"/>
        <w:jc w:val="both"/>
        <w:rPr>
          <w:del w:author="Ina Berry" w:id="210" w:date="2020-06-29T18:06:35Z"/>
          <w:rFonts w:ascii="Times New Roman" w:cs="Times New Roman" w:eastAsia="Times New Roman" w:hAnsi="Times New Roman"/>
          <w:b w:val="0"/>
          <w:i w:val="0"/>
          <w:smallCaps w:val="0"/>
          <w:strike w:val="0"/>
          <w:color w:val="000000"/>
          <w:sz w:val="24"/>
          <w:szCs w:val="24"/>
          <w:u w:val="none"/>
          <w:shd w:fill="auto" w:val="clear"/>
          <w:vertAlign w:val="baseline"/>
        </w:rPr>
      </w:pPr>
      <w:del w:author="Ina Berry" w:id="210" w:date="2020-06-29T18:06: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ran LoFreq with following commands:</w:delText>
        </w:r>
      </w:del>
    </w:p>
    <w:p w:rsidR="00000000" w:rsidDel="00000000" w:rsidP="00000000" w:rsidRDefault="00000000" w:rsidRPr="00000000" w14:paraId="00000061">
      <w:pPr>
        <w:spacing w:before="232" w:line="415" w:lineRule="auto"/>
        <w:ind w:left="464" w:right="1937" w:firstLine="0"/>
        <w:jc w:val="left"/>
        <w:rPr>
          <w:del w:author="Ina Berry" w:id="210" w:date="2020-06-29T18:06:35Z"/>
          <w:i w:val="1"/>
          <w:sz w:val="24"/>
          <w:szCs w:val="24"/>
        </w:rPr>
      </w:pPr>
      <w:del w:author="Ina Berry" w:id="210" w:date="2020-06-29T18:06:35Z">
        <w:r w:rsidDel="00000000" w:rsidR="00000000" w:rsidRPr="00000000">
          <w:rPr>
            <w:i w:val="1"/>
            <w:sz w:val="24"/>
            <w:szCs w:val="24"/>
            <w:rtl w:val="0"/>
          </w:rPr>
          <w:delText xml:space="preserve">lofreq call -f reference genome.fasta –min mq 10 -o sample.vcf sample sort.bam lofreq filter -a 0.02 -i input.vcf -o output.vcf</w:delTex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4" name=""/>
                  <a:graphic>
                    <a:graphicData uri="http://schemas.microsoft.com/office/word/2010/wordprocessingShape">
                      <wps:wsp>
                        <wps:cNvSpPr/>
                        <wps:cNvPr id="33" name="Shape 33"/>
                        <wps:spPr>
                          <a:xfrm>
                            <a:off x="11773698" y="406707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4" name="image37.png"/>
                  <a:graphic>
                    <a:graphicData uri="http://schemas.openxmlformats.org/drawingml/2006/picture">
                      <pic:pic>
                        <pic:nvPicPr>
                          <pic:cNvPr id="0" name="image37.png"/>
                          <pic:cNvPicPr preferRelativeResize="0"/>
                        </pic:nvPicPr>
                        <pic:blipFill>
                          <a:blip r:embed="rId49"/>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9" name=""/>
                  <a:graphic>
                    <a:graphicData uri="http://schemas.microsoft.com/office/word/2010/wordprocessingShape">
                      <wps:wsp>
                        <wps:cNvSpPr/>
                        <wps:cNvPr id="8" name="Shape 8"/>
                        <wps:spPr>
                          <a:xfrm>
                            <a:off x="10030395" y="406707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9" name="image9.png"/>
                  <a:graphic>
                    <a:graphicData uri="http://schemas.openxmlformats.org/drawingml/2006/picture">
                      <pic:pic>
                        <pic:nvPicPr>
                          <pic:cNvPr id="0" name="image9.png"/>
                          <pic:cNvPicPr preferRelativeResize="0"/>
                        </pic:nvPicPr>
                        <pic:blipFill>
                          <a:blip r:embed="rId50"/>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8" name=""/>
                  <a:graphic>
                    <a:graphicData uri="http://schemas.microsoft.com/office/word/2010/wordprocessingShape">
                      <wps:wsp>
                        <wps:cNvSpPr/>
                        <wps:cNvPr id="37" name="Shape 37"/>
                        <wps:spPr>
                          <a:xfrm>
                            <a:off x="8832454" y="406707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8" name="image41.png"/>
                  <a:graphic>
                    <a:graphicData uri="http://schemas.openxmlformats.org/drawingml/2006/picture">
                      <pic:pic>
                        <pic:nvPicPr>
                          <pic:cNvPr id="0" name="image41.png"/>
                          <pic:cNvPicPr preferRelativeResize="0"/>
                        </pic:nvPicPr>
                        <pic:blipFill>
                          <a:blip r:embed="rId51"/>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2" w:line="415" w:lineRule="auto"/>
        <w:ind w:left="464" w:right="1498" w:firstLine="0"/>
        <w:jc w:val="left"/>
        <w:rPr>
          <w:del w:author="Ina Berry" w:id="211" w:date="2020-06-29T18:06:46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annotated the SNVs found in each of the datasets with snpEff ver. 4.3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Ina Berry" w:id="211" w:date="2020-06-29T18:06:4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ran snpEff with the following command:</w:delText>
        </w:r>
      </w:del>
    </w:p>
    <w:p w:rsidR="00000000" w:rsidDel="00000000" w:rsidP="00000000" w:rsidRDefault="00000000" w:rsidRPr="00000000" w14:paraId="00000063">
      <w:pPr>
        <w:spacing w:before="1" w:lineRule="auto"/>
        <w:ind w:left="464" w:right="0" w:firstLine="0"/>
        <w:jc w:val="left"/>
        <w:rPr>
          <w:del w:author="Ina Berry" w:id="211" w:date="2020-06-29T18:06:46Z"/>
          <w:i w:val="1"/>
          <w:sz w:val="24"/>
          <w:szCs w:val="24"/>
        </w:rPr>
      </w:pPr>
      <w:del w:author="Ina Berry" w:id="211" w:date="2020-06-29T18:06:46Z">
        <w:r w:rsidDel="00000000" w:rsidR="00000000" w:rsidRPr="00000000">
          <w:rPr>
            <w:i w:val="1"/>
            <w:sz w:val="24"/>
            <w:szCs w:val="24"/>
            <w:rtl w:val="0"/>
          </w:rPr>
          <w:delText xml:space="preserve">snpEff eff -stats sample summary.html reference SnpEff database sample.vcf </w:delText>
        </w:r>
        <w:r w:rsidDel="00000000" w:rsidR="00000000" w:rsidRPr="00000000">
          <w:rPr>
            <w:rFonts w:ascii="Garamond" w:cs="Garamond" w:eastAsia="Garamond" w:hAnsi="Garamond"/>
            <w:i w:val="1"/>
            <w:sz w:val="24"/>
            <w:szCs w:val="24"/>
            <w:rtl w:val="0"/>
          </w:rPr>
          <w:delText xml:space="preserve">&gt; </w:delText>
        </w:r>
        <w:r w:rsidDel="00000000" w:rsidR="00000000" w:rsidRPr="00000000">
          <w:rPr>
            <w:i w:val="1"/>
            <w:sz w:val="24"/>
            <w:szCs w:val="24"/>
            <w:rtl w:val="0"/>
          </w:rPr>
          <w:delText xml:space="preserve">sample.eff.vcf</w:delTex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 name=""/>
                  <a:graphic>
                    <a:graphicData uri="http://schemas.microsoft.com/office/word/2010/wordprocessingShape">
                      <wps:wsp>
                        <wps:cNvSpPr/>
                        <wps:cNvPr id="3" name="Shape 3"/>
                        <wps:spPr>
                          <a:xfrm>
                            <a:off x="10817630" y="392038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 name="image2.png"/>
                  <a:graphic>
                    <a:graphicData uri="http://schemas.openxmlformats.org/drawingml/2006/picture">
                      <pic:pic>
                        <pic:nvPicPr>
                          <pic:cNvPr id="0" name="image2.png"/>
                          <pic:cNvPicPr preferRelativeResize="0"/>
                        </pic:nvPicPr>
                        <pic:blipFill>
                          <a:blip r:embed="rId52"/>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9" name=""/>
                  <a:graphic>
                    <a:graphicData uri="http://schemas.microsoft.com/office/word/2010/wordprocessingShape">
                      <wps:wsp>
                        <wps:cNvSpPr/>
                        <wps:cNvPr id="18" name="Shape 18"/>
                        <wps:spPr>
                          <a:xfrm>
                            <a:off x="10360773" y="392038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9" name="image22.png"/>
                  <a:graphic>
                    <a:graphicData uri="http://schemas.openxmlformats.org/drawingml/2006/picture">
                      <pic:pic>
                        <pic:nvPicPr>
                          <pic:cNvPr id="0" name="image22.png"/>
                          <pic:cNvPicPr preferRelativeResize="0"/>
                        </pic:nvPicPr>
                        <pic:blipFill>
                          <a:blip r:embed="rId53"/>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7" name=""/>
                  <a:graphic>
                    <a:graphicData uri="http://schemas.microsoft.com/office/word/2010/wordprocessingShape">
                      <wps:wsp>
                        <wps:cNvSpPr/>
                        <wps:cNvPr id="36" name="Shape 36"/>
                        <wps:spPr>
                          <a:xfrm>
                            <a:off x="8859036" y="3920387"/>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7" name="image40.png"/>
                  <a:graphic>
                    <a:graphicData uri="http://schemas.openxmlformats.org/drawingml/2006/picture">
                      <pic:pic>
                        <pic:nvPicPr>
                          <pic:cNvPr id="0" name="image40.png"/>
                          <pic:cNvPicPr preferRelativeResize="0"/>
                        </pic:nvPicPr>
                        <pic:blipFill>
                          <a:blip r:embed="rId54"/>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2" w:line="415" w:lineRule="auto"/>
        <w:ind w:left="464" w:right="1498"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Change w:author="Ina Berry" w:id="0" w:date="2020-06-29T18:06:46Z">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pPr>
        </w:pPrChange>
      </w:pPr>
      <w:r w:rsidDel="00000000" w:rsidR="00000000" w:rsidRPr="00000000">
        <w:rPr>
          <w:rtl w:val="0"/>
        </w:rPr>
      </w:r>
    </w:p>
    <w:p w:rsidR="00000000" w:rsidDel="00000000" w:rsidP="00000000" w:rsidRDefault="00000000" w:rsidRPr="00000000" w14:paraId="00000065">
      <w:pPr>
        <w:pStyle w:val="Heading2"/>
        <w:ind w:firstLine="113"/>
        <w:jc w:val="both"/>
        <w:rPr/>
      </w:pPr>
      <w:r w:rsidDel="00000000" w:rsidR="00000000" w:rsidRPr="00000000">
        <w:rPr>
          <w:rtl w:val="0"/>
        </w:rPr>
        <w:t xml:space="preserve">SV calling</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Structural Variations were identified using Manta (version 1.6.0)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Subsequently the SV calls were merged using SURVIVOR (v1.0.7)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a 100 bp maximum distance between the breakpoints and requiring that the SV types are in agreement in order to merge two SV across the samples. We annotated the SV using a simple 1bp overlap method using bedtools (v2.27.1)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intersect using the annotations. The same method was used to establish if the start or stop breakpoints of an SV </w:t>
      </w:r>
      <w:r w:rsidDel="00000000" w:rsidR="00000000" w:rsidRPr="00000000">
        <w:rPr>
          <w:sz w:val="24"/>
          <w:szCs w:val="24"/>
          <w:rtl w:val="0"/>
        </w:rPr>
        <w:t xml:space="preserve">are overlapping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TRS sites. To test the significance  of the overlap we used a permutation test where we randomized the TRS sites (using bedtools random) to generate random TRS with length of 5bp, 1000 times and calculated per TRS the number of start/stop breakpoints of the SV catalog. Subsequently we used this together with the observed overlap using a Kolmogorov–Smirnov (ks.test) </w:t>
      </w:r>
      <w:r w:rsidDel="00000000" w:rsidR="00000000" w:rsidRPr="00000000">
        <w:rPr>
          <w:sz w:val="24"/>
          <w:szCs w:val="24"/>
          <w:rtl w:val="0"/>
        </w:rPr>
        <w:t xml:space="preserve">with an alternative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to ”two.sided” in R (v 3.2.2).</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9" w:line="415" w:lineRule="auto"/>
        <w:ind w:left="113" w:right="913" w:firstLine="351.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generate SV and SNV densities we computed the number of variations per type within a 100bp window. For each variant we counted 1/AF where AF is the frequency of that variant across the samples. This was done based on a custom script available on request. The plot was generated using Circos (v 0.69-8)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6A">
      <w:pPr>
        <w:pStyle w:val="Heading2"/>
        <w:spacing w:before="114" w:lineRule="auto"/>
        <w:ind w:firstLine="113"/>
        <w:rPr/>
      </w:pPr>
      <w:r w:rsidDel="00000000" w:rsidR="00000000" w:rsidRPr="00000000">
        <w:rPr>
          <w:rtl w:val="0"/>
        </w:rPr>
        <w:t xml:space="preserve">Multiple sequence alignment</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del w:author="Ina Berry" w:id="213" w:date="2020-06-29T18:07:27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used Parsnp to align the GISAID genomes. </w:t>
      </w:r>
      <w:del w:author="Ina Berry" w:id="213" w:date="2020-06-29T18:07: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ran Parsnp ver. 1.2 with the following command:</w:delText>
        </w:r>
      </w:del>
    </w:p>
    <w:p w:rsidR="00000000" w:rsidDel="00000000" w:rsidP="00000000" w:rsidRDefault="00000000" w:rsidRPr="00000000" w14:paraId="0000006D">
      <w:pPr>
        <w:spacing w:before="2" w:lineRule="auto"/>
        <w:ind w:left="464" w:right="0" w:firstLine="0"/>
        <w:jc w:val="left"/>
        <w:rPr>
          <w:del w:author="Ina Berry" w:id="213" w:date="2020-06-29T18:07:27Z"/>
          <w:i w:val="1"/>
          <w:sz w:val="24"/>
          <w:szCs w:val="24"/>
        </w:rPr>
      </w:pPr>
      <w:del w:author="Ina Berry" w:id="213" w:date="2020-06-29T18:07:27Z">
        <w:r w:rsidDel="00000000" w:rsidR="00000000" w:rsidRPr="00000000">
          <w:rPr>
            <w:i w:val="1"/>
            <w:sz w:val="24"/>
            <w:szCs w:val="24"/>
            <w:rtl w:val="0"/>
          </w:rPr>
          <w:delText xml:space="preserve">parsnp -g reference genome.gbk -d GISAID genomes -C 30000 –threads 60</w:delTex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3" name=""/>
                  <a:graphic>
                    <a:graphicData uri="http://schemas.microsoft.com/office/word/2010/wordprocessingShape">
                      <wps:wsp>
                        <wps:cNvSpPr/>
                        <wps:cNvPr id="32" name="Shape 32"/>
                        <wps:spPr>
                          <a:xfrm>
                            <a:off x="10135322" y="3921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3" name="image36.png"/>
                  <a:graphic>
                    <a:graphicData uri="http://schemas.openxmlformats.org/drawingml/2006/picture">
                      <pic:pic>
                        <pic:nvPicPr>
                          <pic:cNvPr id="0" name="image36.png"/>
                          <pic:cNvPicPr preferRelativeResize="0"/>
                        </pic:nvPicPr>
                        <pic:blipFill>
                          <a:blip r:embed="rId55"/>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3" name=""/>
                  <a:graphic>
                    <a:graphicData uri="http://schemas.microsoft.com/office/word/2010/wordprocessingShape">
                      <wps:wsp>
                        <wps:cNvSpPr/>
                        <wps:cNvPr id="22" name="Shape 22"/>
                        <wps:spPr>
                          <a:xfrm>
                            <a:off x="8663633" y="3921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3" name="image26.png"/>
                  <a:graphic>
                    <a:graphicData uri="http://schemas.openxmlformats.org/drawingml/2006/picture">
                      <pic:pic>
                        <pic:nvPicPr>
                          <pic:cNvPr id="0" name="image26.png"/>
                          <pic:cNvPicPr preferRelativeResize="0"/>
                        </pic:nvPicPr>
                        <pic:blipFill>
                          <a:blip r:embed="rId56"/>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1"/>
          <w:smallCaps w:val="0"/>
          <w:strike w:val="0"/>
          <w:color w:val="000000"/>
          <w:sz w:val="34"/>
          <w:szCs w:val="34"/>
          <w:u w:val="none"/>
          <w:shd w:fill="auto" w:val="clear"/>
          <w:vertAlign w:val="baseline"/>
        </w:rPr>
        <w:pPrChange w:author="Ina Berry" w:id="0" w:date="2020-06-29T18:07:27Z">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pPr>
        </w:pPrChange>
      </w:pPr>
      <w:r w:rsidDel="00000000" w:rsidR="00000000" w:rsidRPr="00000000">
        <w:rPr>
          <w:rtl w:val="0"/>
        </w:rPr>
      </w:r>
    </w:p>
    <w:p w:rsidR="00000000" w:rsidDel="00000000" w:rsidP="00000000" w:rsidRDefault="00000000" w:rsidRPr="00000000" w14:paraId="0000006F">
      <w:pPr>
        <w:pStyle w:val="Heading2"/>
        <w:ind w:firstLine="113"/>
        <w:rPr/>
      </w:pPr>
      <w:r w:rsidDel="00000000" w:rsidR="00000000" w:rsidRPr="00000000">
        <w:rPr>
          <w:rtl w:val="0"/>
        </w:rPr>
        <w:t xml:space="preserve">Phylogenetic tree construction</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used RAxML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infer a phylogenetic tree from the GISAID alignment</w:t>
      </w:r>
      <w:commentRangeEnd w:id="117"/>
      <w:r w:rsidDel="00000000" w:rsidR="00000000" w:rsidRPr="00000000">
        <w:commentReference w:id="11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del w:author="Ina Berry" w:id="215" w:date="2020-06-29T18:07:4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The RAxML command used to generate the tree was</w:delText>
        </w:r>
      </w:del>
      <w:r w:rsidDel="00000000" w:rsidR="00000000" w:rsidRPr="00000000">
        <w:rPr>
          <w:rtl w:val="0"/>
        </w:rPr>
      </w:r>
    </w:p>
    <w:p w:rsidR="00000000" w:rsidDel="00000000" w:rsidP="00000000" w:rsidRDefault="00000000" w:rsidRPr="00000000" w14:paraId="00000072">
      <w:pPr>
        <w:spacing w:before="1" w:lineRule="auto"/>
        <w:ind w:left="464" w:right="0" w:firstLine="0"/>
        <w:jc w:val="left"/>
        <w:rPr>
          <w:del w:author="Ina Berry" w:id="216" w:date="2020-06-29T18:07:42Z"/>
          <w:i w:val="1"/>
          <w:sz w:val="24"/>
          <w:szCs w:val="24"/>
        </w:rPr>
      </w:pPr>
      <w:del w:author="Ina Berry" w:id="216" w:date="2020-06-29T18:07:42Z">
        <w:r w:rsidDel="00000000" w:rsidR="00000000" w:rsidRPr="00000000">
          <w:rPr>
            <w:i w:val="1"/>
            <w:sz w:val="24"/>
            <w:szCs w:val="24"/>
            <w:rtl w:val="0"/>
          </w:rPr>
          <w:delText xml:space="preserve">/bin/raxml -m GTRCAT -p 12345 -T 60 -s parsnp.snps.mblocks -n OUTPUT</w:delText>
        </w:r>
      </w:del>
    </w:p>
    <w:p w:rsidR="00000000" w:rsidDel="00000000" w:rsidP="00000000" w:rsidRDefault="00000000" w:rsidRPr="00000000" w14:paraId="00000073">
      <w:pPr>
        <w:spacing w:before="203" w:lineRule="auto"/>
        <w:ind w:left="464" w:right="0" w:firstLine="0"/>
        <w:jc w:val="left"/>
        <w:rPr>
          <w:sz w:val="24"/>
          <w:szCs w:val="24"/>
        </w:rPr>
      </w:pPr>
      <w:del w:author="Ina Berry" w:id="216" w:date="2020-06-29T18:07:42Z">
        <w:r w:rsidDel="00000000" w:rsidR="00000000" w:rsidRPr="00000000">
          <w:rPr>
            <w:sz w:val="24"/>
            <w:szCs w:val="24"/>
            <w:rtl w:val="0"/>
          </w:rPr>
          <w:delText xml:space="preserve">the </w:delText>
        </w:r>
        <w:r w:rsidDel="00000000" w:rsidR="00000000" w:rsidRPr="00000000">
          <w:rPr>
            <w:i w:val="1"/>
            <w:sz w:val="24"/>
            <w:szCs w:val="24"/>
            <w:rtl w:val="0"/>
          </w:rPr>
          <w:delText xml:space="preserve">BestTree.OUTPUT </w:delText>
        </w:r>
        <w:r w:rsidDel="00000000" w:rsidR="00000000" w:rsidRPr="00000000">
          <w:rPr>
            <w:sz w:val="24"/>
            <w:szCs w:val="24"/>
            <w:rtl w:val="0"/>
          </w:rPr>
          <w:delText xml:space="preserve">was then selected as the final tree.</w:delText>
        </w:r>
      </w:del>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75">
      <w:pPr>
        <w:pStyle w:val="Heading2"/>
        <w:spacing w:before="1" w:lineRule="auto"/>
        <w:ind w:firstLine="113"/>
        <w:rPr/>
      </w:pPr>
      <w:commentRangeStart w:id="118"/>
      <w:r w:rsidDel="00000000" w:rsidR="00000000" w:rsidRPr="00000000">
        <w:rPr>
          <w:rtl w:val="0"/>
        </w:rPr>
        <w:t xml:space="preserve">Transmission Analyses</w:t>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1" w:line="415"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19"/>
      <w:commentRangeStart w:id="1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compute the number of shared </w:t>
      </w:r>
      <w:ins w:author="David Posada" w:id="217" w:date="2020-06-29T10:31: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w:t>
        </w:r>
      </w:ins>
      <w:del w:author="David Posada" w:id="217" w:date="2020-06-29T10:31: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variants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each genomic pair, we utilized the variant calling results and conducted pairwise genome comparisons to count the number of shared variants within individual pairs.</w:t>
      </w:r>
      <w:commentRangeEnd w:id="119"/>
      <w:r w:rsidDel="00000000" w:rsidR="00000000" w:rsidRPr="00000000">
        <w:commentReference w:id="11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Shared </w:t>
      </w:r>
      <w:ins w:author="David Posada" w:id="218" w:date="2020-06-29T10:33: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iSNVs</w:t>
        </w:r>
      </w:ins>
      <w:ins w:author="David Posada" w:id="219" w:date="2020-06-29T10:33:04Z">
        <w:del w:author="David Posada" w:id="218" w:date="2020-06-29T10:33: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sINVS</w:delText>
          </w:r>
        </w:del>
      </w:ins>
      <w:del w:author="David Posada" w:id="218" w:date="2020-06-29T10:33:1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variants</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author="David Posada" w:id="220" w:date="2020-06-29T10:33: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those with </w:t>
        </w:r>
      </w:ins>
      <w:del w:author="David Posada" w:id="220" w:date="2020-06-29T10:33: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between two genomes are variants where, at the same sites, two genomes have</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same variant nucleotide, and the variant frequencies in the assigned donor sequences are from </w:t>
      </w:r>
      <w:ins w:author="Qi Wang" w:id="221" w:date="2020-06-29T00:37: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w:t>
        </w:r>
      </w:ins>
      <w:del w:author="Qi Wang" w:id="221" w:date="2020-06-29T00:37: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0.03</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0.5.  </w:t>
      </w:r>
      <w:del w:author="David Posada" w:id="222" w:date="2020-06-29T10:32: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 this section,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examine</w:t>
      </w:r>
      <w:ins w:author="David Posada" w:id="223" w:date="2020-06-29T10:32:5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variants with frequencie</w:t>
      </w:r>
      <w:del w:author="Qi Wang" w:id="224" w:date="2020-06-29T00:21:4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w:delTex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0.03 instead of</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w:t>
      </w:r>
      <w:del w:author="Qi Wang" w:id="225" w:date="2020-06-29T00:22:2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as most bottleneck studies recommended </w:delText>
        </w:r>
        <w:r w:rsidDel="00000000" w:rsidR="00000000" w:rsidRPr="00000000">
          <w:rPr>
            <w:rFonts w:ascii="Lucida Sans" w:cs="Lucida Sans" w:eastAsia="Lucida Sans" w:hAnsi="Lucida Sans"/>
            <w:b w:val="0"/>
            <w:i w:val="0"/>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0.03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cutoff for</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conservative estimates and to avoid including variants caused by sequence errors. Each genome in a pair is assigned </w:t>
      </w:r>
      <w:r w:rsidDel="00000000" w:rsidR="00000000" w:rsidRPr="00000000">
        <w:rPr>
          <w:sz w:val="24"/>
          <w:szCs w:val="24"/>
          <w:rtl w:val="0"/>
        </w:rPr>
        <w:t xml:space="preserve">as a donor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once. </w:t>
      </w:r>
      <w:commentRangeEnd w:id="120"/>
      <w:r w:rsidDel="00000000" w:rsidR="00000000" w:rsidRPr="00000000">
        <w:commentReference w:id="12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for a total of 140 samples from New York, there should be 19,460 pairs. Note, since we are looking for putative transmission events, we only analyze 140 samples from New York and </w:t>
      </w:r>
      <w:commentRangeStart w:id="121"/>
      <w:commentRangeStart w:id="1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exclude all the Houston samples in the transmission analysis</w:t>
      </w:r>
      <w:r w:rsidDel="00000000" w:rsidR="00000000" w:rsidRPr="00000000">
        <w:rPr>
          <w:sz w:val="24"/>
          <w:szCs w:val="24"/>
          <w:rtl w:val="0"/>
        </w:rPr>
        <w:t xml:space="preserve">. </w:t>
      </w:r>
      <w:commentRangeEnd w:id="121"/>
      <w:r w:rsidDel="00000000" w:rsidR="00000000" w:rsidRPr="00000000">
        <w:commentReference w:id="12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pairs with close iSNV allele frequencies we first count the number of genome-wide variants shared between any two samples. </w:t>
      </w:r>
      <w:del w:author="Ina Berry" w:id="226" w:date="2020-06-29T18:09:58Z">
        <w:commentRangeStart w:id="1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We only examine iSNVs with allele frequencies</w:delText>
        </w:r>
        <w:r w:rsidDel="00000000" w:rsidR="00000000" w:rsidRPr="00000000">
          <w:rPr>
            <w:sz w:val="24"/>
            <w:szCs w:val="24"/>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(AFs) ranging from </w:delText>
        </w:r>
      </w:del>
      <w:ins w:author="Qi Wang" w:id="227" w:date="2020-06-29T00:22:33Z">
        <w:del w:author="Ina Berry" w:id="226" w:date="2020-06-29T18:09: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0.02</w:delText>
          </w:r>
        </w:del>
      </w:ins>
      <w:del w:author="Ina Berry" w:id="226" w:date="2020-06-29T18:09:58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0</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03</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to </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0</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5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inside donor samples. We use </w:delText>
        </w:r>
      </w:del>
      <w:ins w:author="Qi Wang" w:id="228" w:date="2020-06-29T00:22:40Z">
        <w:del w:author="Ina Berry" w:id="226" w:date="2020-06-29T18:09: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0.02</w:delText>
          </w:r>
        </w:del>
      </w:ins>
      <w:del w:author="Ina Berry" w:id="226" w:date="2020-06-29T18:09:58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0</w:delTex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delText xml:space="preserve">.</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03</w:delTex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delText xml:space="preserv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as the </w:delText>
        </w:r>
        <w:commentRangeStart w:id="1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LFV</w:delText>
        </w:r>
        <w:commentRangeEnd w:id="124"/>
        <w:r w:rsidDel="00000000" w:rsidR="00000000" w:rsidRPr="00000000">
          <w:commentReference w:id="12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calling cutoff in order to exclude potential artificial mutations inside the donor sequences.</w:delText>
        </w:r>
        <w:commentRangeEnd w:id="123"/>
        <w:r w:rsidDel="00000000" w:rsidR="00000000" w:rsidRPr="00000000">
          <w:commentReference w:id="12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commentRangeStart w:id="1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variant frequencies in recipient samples partially rely on stochastic replication process in the early infection, we take all iSNVs (with any AFs) into account. </w:t>
      </w:r>
      <w:commentRangeEnd w:id="125"/>
      <w:r w:rsidDel="00000000" w:rsidR="00000000" w:rsidRPr="00000000">
        <w:commentReference w:id="12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recipient has a iSNV at position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has the same nucleotide as its donor’s iSNV does at the same position, we say the donor and the recipient share a iSNV at site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record their corresponding AFs as input for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BB bottleneck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APPROX mode. If the recipient does not have the same base as the donor does or the recipient does not have any iSNVs at position </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mapping to the reference sequence, we call this iSNV in the donor sequence </w:t>
      </w:r>
      <w:r w:rsidDel="00000000" w:rsidR="00000000" w:rsidRPr="00000000">
        <w:rPr>
          <w:sz w:val="24"/>
          <w:szCs w:val="24"/>
          <w:rtl w:val="0"/>
        </w:rPr>
        <w:t xml:space="preserve">as a unique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donor iSNV and assign the recipient 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w:t>
      </w:r>
      <w:r w:rsidDel="00000000" w:rsidR="00000000" w:rsidRPr="00000000">
        <w:rPr>
          <w:rFonts w:ascii="Garamond" w:cs="Garamond" w:eastAsia="Garamond" w:hAnsi="Garamond"/>
          <w:b w:val="0"/>
          <w:i w:val="1"/>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 at that position.</w:t>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4" w:line="415" w:lineRule="auto"/>
        <w:ind w:left="113" w:right="913" w:firstLine="351.0000000000001"/>
        <w:jc w:val="both"/>
        <w:rPr>
          <w:del w:author="David Posada" w:id="236" w:date="2020-06-29T10:36:53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masked the </w:t>
      </w:r>
      <w:del w:author="Ina Berry" w:id="229" w:date="2020-06-29T18:12: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intrahost </w:delText>
        </w:r>
      </w:del>
      <w:ins w:author="Ina Berry" w:id="229" w:date="2020-06-29T18:12: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SNVs that occur between positions 1-55 and 29804-29903 in the genome. </w:t>
      </w:r>
      <w:ins w:author="Anonymous" w:id="230" w:date="2020-06-29T15:09: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Additionally, we masked 25 nucleotide positi</w:t>
        </w:r>
      </w:ins>
      <w:ins w:author="Anonymous" w:id="231" w:date="2020-06-29T15:09: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ons </w:t>
        </w:r>
      </w:ins>
      <w:ins w:author="Anonymous" w:id="230" w:date="2020-06-29T15:09:05Z"/>
      <w:ins w:author="Anonymous" w:id="232" w:date="2020-06-29T15:09: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ween </w:t>
        </w:r>
      </w:ins>
      <w:ins w:author="Anonymous" w:id="230" w:date="2020-06-29T15:09:05Z"/>
      <w:ins w:author="Anonymous" w:id="233" w:date="2020-06-29T15:09: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ins>
      <w:ins w:author="Anonymous" w:id="230" w:date="2020-06-29T15:09:05Z"/>
      <w:ins w:author="Anonymous" w:id="234" w:date="2020-06-29T15:09:4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29804</w:t>
        </w:r>
      </w:ins>
      <w:ins w:author="Anonymous" w:id="230" w:date="2020-06-29T15:09:05Z">
        <w:r w:rsidDel="00000000" w:rsidR="00000000" w:rsidRPr="00000000">
          <w:rPr>
            <w:sz w:val="24"/>
            <w:szCs w:val="24"/>
            <w:rtl w:val="0"/>
          </w:rPr>
          <w:t xml:space="preserve"> that are highly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homoplas</w:t>
        </w:r>
        <w:r w:rsidDel="00000000" w:rsidR="00000000" w:rsidRPr="00000000">
          <w:rPr>
            <w:sz w:val="24"/>
            <w:szCs w:val="24"/>
            <w:rtl w:val="0"/>
          </w:rPr>
          <w:t xml:space="preserve">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little phylogenetic </w:t>
        </w:r>
        <w:del w:author="Anonymous" w:id="235" w:date="2020-06-29T15:12:1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r w:rsidDel="00000000" w:rsidR="00000000" w:rsidRPr="00000000">
          <w:rPr>
            <w:sz w:val="24"/>
            <w:szCs w:val="24"/>
            <w:rtl w:val="0"/>
          </w:rPr>
          <w:t xml:space="preserve">ignal. </w:t>
        </w:r>
        <w:del w:author="Anonymous" w:id="231" w:date="2020-06-29T15:09: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osn</w:delText>
          </w:r>
        </w:del>
      </w:i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positions are more prone to sequencing and mapping errors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therefore were not used in the transmission analyses.</w:t>
      </w:r>
      <w:ins w:author="David Posada" w:id="236" w:date="2020-06-29T10:36: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del w:author="David Posada" w:id="236" w:date="2020-06-29T10:36:53Z">
        <w:r w:rsidDel="00000000" w:rsidR="00000000" w:rsidRPr="00000000">
          <w:rPr>
            <w:rtl w:val="0"/>
          </w:rPr>
        </w:r>
      </w:del>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4" w:line="415" w:lineRule="auto"/>
        <w:ind w:left="113" w:right="913" w:firstLine="351.0000000000001"/>
        <w:jc w:val="both"/>
        <w:rPr>
          <w:del w:author="Ina Berry" w:id="238" w:date="2020-06-29T18:12:55Z"/>
          <w:rFonts w:ascii="Times New Roman" w:cs="Times New Roman" w:eastAsia="Times New Roman" w:hAnsi="Times New Roman"/>
          <w:b w:val="0"/>
          <w:i w:val="0"/>
          <w:smallCaps w:val="0"/>
          <w:strike w:val="0"/>
          <w:color w:val="000000"/>
          <w:sz w:val="24"/>
          <w:szCs w:val="24"/>
          <w:u w:val="none"/>
          <w:shd w:fill="auto" w:val="clear"/>
          <w:vertAlign w:val="baseline"/>
        </w:rPr>
        <w:pPrChange w:author="David Posada" w:id="0" w:date="2020-06-29T10:36:53Z">
          <w:pPr>
            <w:keepNext w:val="0"/>
            <w:keepLines w:val="0"/>
            <w:widowControl w:val="0"/>
            <w:pBdr>
              <w:top w:space="0" w:sz="0" w:val="nil"/>
              <w:left w:space="0" w:sz="0" w:val="nil"/>
              <w:bottom w:space="0" w:sz="0" w:val="nil"/>
              <w:right w:space="0" w:sz="0" w:val="nil"/>
              <w:between w:space="0" w:sz="0" w:val="nil"/>
            </w:pBdr>
            <w:shd w:fill="auto" w:val="clear"/>
            <w:spacing w:after="0" w:before="3" w:line="415" w:lineRule="auto"/>
            <w:ind w:left="113" w:right="913" w:firstLine="351.0000000000001"/>
            <w:jc w:val="both"/>
          </w:pPr>
        </w:pPrChange>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applied the BB bottleneck software to approximate SARS-CoV-2 bottleneck sizes, that is, the founding viral population size in the recipient host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w:t>
      </w:r>
      <w:del w:author="David Posada" w:id="237" w:date="2020-06-29T10:36:4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quantify the bottleneck sizes, BB bottleneck uses a beta-binomial sampling technique to analyze shared variants in direct transmission pairs. </w:delText>
        </w:r>
        <w:r w:rsidDel="00000000" w:rsidR="00000000" w:rsidRPr="00000000">
          <w:rPr>
            <w:sz w:val="24"/>
            <w:szCs w:val="24"/>
            <w:rtl w:val="0"/>
          </w:rPr>
          <w:delText xml:space="preserve">Compared</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to previous approaches, the beta-binomial model takes variant calling thresholds and the differences between variant frequencies at the founding time and frequencies at the sampling time into consideration. </w:delText>
        </w:r>
      </w:del>
      <w:del w:author="Ina Berry" w:id="238" w:date="2020-06-29T18:12:5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An </w:delText>
        </w:r>
        <w:commentRangeStart w:id="1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example</w:delText>
        </w:r>
        <w:commentRangeEnd w:id="126"/>
        <w:r w:rsidDel="00000000" w:rsidR="00000000" w:rsidRPr="00000000">
          <w:commentReference w:id="12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command for bottleneck siz</w:delText>
        </w:r>
        <w:r w:rsidDel="00000000" w:rsidR="00000000" w:rsidRPr="00000000">
          <w:rPr>
            <w:sz w:val="24"/>
            <w:szCs w:val="24"/>
            <w:rtl w:val="0"/>
          </w:rPr>
          <w:delText xml:space="preserve">e </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estimation is:</w:delText>
        </w:r>
      </w:del>
    </w:p>
    <w:p w:rsidR="00000000" w:rsidDel="00000000" w:rsidP="00000000" w:rsidRDefault="00000000" w:rsidRPr="00000000" w14:paraId="0000007A">
      <w:pPr>
        <w:spacing w:before="202" w:lineRule="auto"/>
        <w:ind w:left="464" w:right="0" w:firstLine="0"/>
        <w:jc w:val="left"/>
        <w:rPr>
          <w:del w:author="Ina Berry" w:id="238" w:date="2020-06-29T18:12:55Z"/>
          <w:i w:val="1"/>
          <w:sz w:val="24"/>
          <w:szCs w:val="24"/>
        </w:rPr>
      </w:pPr>
      <w:del w:author="Ina Berry" w:id="238" w:date="2020-06-29T18:12:55Z">
        <w:r w:rsidDel="00000000" w:rsidR="00000000" w:rsidRPr="00000000">
          <w:rPr>
            <w:i w:val="1"/>
            <w:sz w:val="24"/>
            <w:szCs w:val="24"/>
            <w:rtl w:val="0"/>
          </w:rPr>
          <w:delText xml:space="preserve">Rscript Bottleneck size estimation approx.r –file input file –plot bool FALSE –var calling threshold</w:delTex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2" name=""/>
                  <a:graphic>
                    <a:graphicData uri="http://schemas.microsoft.com/office/word/2010/wordprocessingShape">
                      <wps:wsp>
                        <wps:cNvSpPr/>
                        <wps:cNvPr id="31" name="Shape 31"/>
                        <wps:spPr>
                          <a:xfrm>
                            <a:off x="12899655"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2" name="image35.png"/>
                  <a:graphic>
                    <a:graphicData uri="http://schemas.openxmlformats.org/drawingml/2006/picture">
                      <pic:pic>
                        <pic:nvPicPr>
                          <pic:cNvPr id="0" name="image35.png"/>
                          <pic:cNvPicPr preferRelativeResize="0"/>
                        </pic:nvPicPr>
                        <pic:blipFill>
                          <a:blip r:embed="rId57"/>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8" name=""/>
                  <a:graphic>
                    <a:graphicData uri="http://schemas.microsoft.com/office/word/2010/wordprocessingShape">
                      <wps:wsp>
                        <wps:cNvSpPr/>
                        <wps:cNvPr id="17" name="Shape 17"/>
                        <wps:spPr>
                          <a:xfrm>
                            <a:off x="12423214"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8" name="image21.png"/>
                  <a:graphic>
                    <a:graphicData uri="http://schemas.openxmlformats.org/drawingml/2006/picture">
                      <pic:pic>
                        <pic:nvPicPr>
                          <pic:cNvPr id="0" name="image2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6" name=""/>
                  <a:graphic>
                    <a:graphicData uri="http://schemas.microsoft.com/office/word/2010/wordprocessingShape">
                      <wps:wsp>
                        <wps:cNvSpPr/>
                        <wps:cNvPr id="15" name="Shape 15"/>
                        <wps:spPr>
                          <a:xfrm>
                            <a:off x="11341441"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6" name="image16.png"/>
                  <a:graphic>
                    <a:graphicData uri="http://schemas.openxmlformats.org/drawingml/2006/picture">
                      <pic:pic>
                        <pic:nvPicPr>
                          <pic:cNvPr id="0" name="image16.png"/>
                          <pic:cNvPicPr preferRelativeResize="0"/>
                        </pic:nvPicPr>
                        <pic:blipFill>
                          <a:blip r:embed="rId59"/>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7" name=""/>
                  <a:graphic>
                    <a:graphicData uri="http://schemas.microsoft.com/office/word/2010/wordprocessingShape">
                      <wps:wsp>
                        <wps:cNvSpPr/>
                        <wps:cNvPr id="26" name="Shape 26"/>
                        <wps:spPr>
                          <a:xfrm>
                            <a:off x="10760238"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7" name="image30.png"/>
                  <a:graphic>
                    <a:graphicData uri="http://schemas.openxmlformats.org/drawingml/2006/picture">
                      <pic:pic>
                        <pic:nvPicPr>
                          <pic:cNvPr id="0" name="image30.png"/>
                          <pic:cNvPicPr preferRelativeResize="0"/>
                        </pic:nvPicPr>
                        <pic:blipFill>
                          <a:blip r:embed="rId60"/>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0" name=""/>
                  <a:graphic>
                    <a:graphicData uri="http://schemas.microsoft.com/office/word/2010/wordprocessingShape">
                      <wps:wsp>
                        <wps:cNvSpPr/>
                        <wps:cNvPr id="19" name="Shape 19"/>
                        <wps:spPr>
                          <a:xfrm>
                            <a:off x="9553942"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0" name="image23.png"/>
                  <a:graphic>
                    <a:graphicData uri="http://schemas.openxmlformats.org/drawingml/2006/picture">
                      <pic:pic>
                        <pic:nvPicPr>
                          <pic:cNvPr id="0" name="image23.png"/>
                          <pic:cNvPicPr preferRelativeResize="0"/>
                        </pic:nvPicPr>
                        <pic:blipFill>
                          <a:blip r:embed="rId61"/>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7" name=""/>
                  <a:graphic>
                    <a:graphicData uri="http://schemas.microsoft.com/office/word/2010/wordprocessingShape">
                      <wps:wsp>
                        <wps:cNvSpPr/>
                        <wps:cNvPr id="16" name="Shape 16"/>
                        <wps:spPr>
                          <a:xfrm>
                            <a:off x="8866617"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7" name="image17.png"/>
                  <a:graphic>
                    <a:graphicData uri="http://schemas.openxmlformats.org/drawingml/2006/picture">
                      <pic:pic>
                        <pic:nvPicPr>
                          <pic:cNvPr id="0" name="image17.png"/>
                          <pic:cNvPicPr preferRelativeResize="0"/>
                        </pic:nvPicPr>
                        <pic:blipFill>
                          <a:blip r:embed="rId62"/>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6" name=""/>
                  <a:graphic>
                    <a:graphicData uri="http://schemas.microsoft.com/office/word/2010/wordprocessingShape">
                      <wps:wsp>
                        <wps:cNvSpPr/>
                        <wps:cNvPr id="35" name="Shape 35"/>
                        <wps:spPr>
                          <a:xfrm>
                            <a:off x="8584220" y="4048022"/>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6" name="image39.png"/>
                  <a:graphic>
                    <a:graphicData uri="http://schemas.openxmlformats.org/drawingml/2006/picture">
                      <pic:pic>
                        <pic:nvPicPr>
                          <pic:cNvPr id="0" name="image39.png"/>
                          <pic:cNvPicPr preferRelativeResize="0"/>
                        </pic:nvPicPr>
                        <pic:blipFill>
                          <a:blip r:embed="rId63"/>
                          <a:srcRect/>
                          <a:stretch>
                            <a:fillRect/>
                          </a:stretch>
                        </pic:blipFill>
                        <pic:spPr>
                          <a:xfrm>
                            <a:off x="0" y="0"/>
                            <a:ext cx="12700" cy="12700"/>
                          </a:xfrm>
                          <a:prstGeom prst="rect"/>
                          <a:ln/>
                        </pic:spPr>
                      </pic:pic>
                    </a:graphicData>
                  </a:graphic>
                </wp:anchor>
              </w:drawing>
            </mc:Fallback>
          </mc:AlternateContent>
        </w:r>
      </w:del>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left" w:pos="592"/>
        </w:tabs>
        <w:spacing w:after="0" w:before="4" w:line="415" w:lineRule="auto"/>
        <w:ind w:left="113" w:right="913" w:firstLine="351.0000000000001"/>
        <w:jc w:val="both"/>
        <w:rPr>
          <w:rFonts w:ascii="Arial" w:cs="Arial" w:eastAsia="Arial" w:hAnsi="Arial"/>
          <w:b w:val="0"/>
          <w:i w:val="0"/>
          <w:smallCaps w:val="0"/>
          <w:strike w:val="0"/>
          <w:color w:val="000000"/>
          <w:sz w:val="22"/>
          <w:szCs w:val="22"/>
          <w:u w:val="none"/>
          <w:shd w:fill="auto" w:val="clear"/>
          <w:vertAlign w:val="baseline"/>
          <w:rPrChange w:author="Ina Berry" w:id="240" w:date="2020-06-29T18:12:55Z">
            <w:rPr>
              <w:b w:val="0"/>
              <w:smallCaps w:val="0"/>
              <w:strike w:val="0"/>
              <w:color w:val="000000"/>
              <w:u w:val="none"/>
              <w:shd w:fill="auto" w:val="clear"/>
              <w:vertAlign w:val="baseline"/>
            </w:rPr>
          </w:rPrChange>
        </w:rPr>
        <w:pPrChange w:author="Ina Berry" w:id="0" w:date="2020-06-29T18:12:55Z">
          <w:pPr>
            <w:keepNext w:val="0"/>
            <w:keepLines w:val="0"/>
            <w:widowControl w:val="0"/>
            <w:numPr>
              <w:ilvl w:val="1"/>
              <w:numId w:val="2"/>
            </w:numPr>
            <w:pBdr>
              <w:top w:space="0" w:sz="0" w:val="nil"/>
              <w:left w:space="0" w:sz="0" w:val="nil"/>
              <w:bottom w:space="0" w:sz="0" w:val="nil"/>
              <w:right w:space="0" w:sz="0" w:val="nil"/>
              <w:between w:space="0" w:sz="0" w:val="nil"/>
            </w:pBdr>
            <w:shd w:fill="auto" w:val="clear"/>
            <w:tabs>
              <w:tab w:val="left" w:pos="592"/>
            </w:tabs>
            <w:spacing w:after="0" w:before="202" w:line="240" w:lineRule="auto"/>
            <w:ind w:left="591" w:right="0" w:hanging="479"/>
            <w:jc w:val="left"/>
          </w:pPr>
        </w:pPrChange>
      </w:pPr>
      <w:del w:author="Ina Berry" w:id="238" w:date="2020-06-29T18:12:55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delText xml:space="preserve">–Nb min 1 –Nb max 1000 –confidence level .95</w:delText>
        </w:r>
      </w:del>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5" name=""/>
                <a:graphic>
                  <a:graphicData uri="http://schemas.microsoft.com/office/word/2010/wordprocessingShape">
                    <wps:wsp>
                      <wps:cNvSpPr/>
                      <wps:cNvPr id="14" name="Shape 14"/>
                      <wps:spPr>
                        <a:xfrm>
                          <a:off x="9912323"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15" name="image15.png"/>
                <a:graphic>
                  <a:graphicData uri="http://schemas.openxmlformats.org/drawingml/2006/picture">
                    <pic:pic>
                      <pic:nvPicPr>
                        <pic:cNvPr id="0" name="image15.png"/>
                        <pic:cNvPicPr preferRelativeResize="0"/>
                      </pic:nvPicPr>
                      <pic:blipFill>
                        <a:blip r:embed="rId64"/>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a:off x="8500007" y="4048009"/>
                          <a:ext cx="45554"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3" name="image3.png"/>
                <a:graphic>
                  <a:graphicData uri="http://schemas.openxmlformats.org/drawingml/2006/picture">
                    <pic:pic>
                      <pic:nvPicPr>
                        <pic:cNvPr id="0" name="image3.png"/>
                        <pic:cNvPicPr preferRelativeResize="0"/>
                      </pic:nvPicPr>
                      <pic:blipFill>
                        <a:blip r:embed="rId65"/>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6" name=""/>
                <a:graphic>
                  <a:graphicData uri="http://schemas.microsoft.com/office/word/2010/wordprocessingShape">
                    <wps:wsp>
                      <wps:cNvSpPr/>
                      <wps:cNvPr id="25" name="Shape 25"/>
                      <wps:spPr>
                        <a:xfrm>
                          <a:off x="7812670" y="404800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6" name="image29.png"/>
                <a:graphic>
                  <a:graphicData uri="http://schemas.openxmlformats.org/drawingml/2006/picture">
                    <pic:pic>
                      <pic:nvPicPr>
                        <pic:cNvPr id="0" name="image29.png"/>
                        <pic:cNvPicPr preferRelativeResize="0"/>
                      </pic:nvPicPr>
                      <pic:blipFill>
                        <a:blip r:embed="rId6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7D">
      <w:pPr>
        <w:pStyle w:val="Heading1"/>
        <w:ind w:firstLine="113"/>
        <w:rPr/>
      </w:pPr>
      <w:r w:rsidDel="00000000" w:rsidR="00000000" w:rsidRPr="00000000">
        <w:rPr>
          <w:rtl w:val="0"/>
        </w:rPr>
        <w:t xml:space="preserve">References</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0" w:line="415" w:lineRule="auto"/>
        <w:ind w:left="529" w:right="913" w:hanging="2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W. Drake, J. J. Holland,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13910 (1999).</w:t>
      </w:r>
    </w:p>
    <w:p w:rsidR="00000000" w:rsidDel="00000000" w:rsidP="00000000" w:rsidRDefault="00000000" w:rsidRPr="00000000" w14:paraId="00000080">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201" w:line="240" w:lineRule="auto"/>
        <w:ind w:left="529" w:right="0" w:hanging="29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M. Peck, A. S. Lauring,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Virology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e01031 (2018).</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0" w:line="415" w:lineRule="auto"/>
        <w:ind w:left="529" w:right="913" w:hanging="2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R. Denison, R. L. Graham, E. F. Donaldson, L. D. Eckerle, R. S. Baric,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RNA Biology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270 (2011).</w:t>
      </w:r>
    </w:p>
    <w:p w:rsidR="00000000" w:rsidDel="00000000" w:rsidP="00000000" w:rsidRDefault="00000000" w:rsidRPr="00000000" w14:paraId="00000083">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201" w:line="240" w:lineRule="auto"/>
        <w:ind w:left="529" w:right="0" w:hanging="29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 Gorbalenya, L. Enjuanes, J. Ziebuhr, E. J. Snijder,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Virus Research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 (2006).</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298"/>
        <w:jc w:val="left"/>
        <w:rPr>
          <w:b w:val="0"/>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Di Giorgio, F. Martignano, M. G. Torcia, G. Mattiuz, S. G. Conticello,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 Advances</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203" w:line="240" w:lineRule="auto"/>
        <w:ind w:left="5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eabb5813 (2020).</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29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 L. Poon,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 Genetics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195 (2016).</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1" w:line="240" w:lineRule="auto"/>
        <w:ind w:left="529" w:right="0" w:hanging="29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Barbezange,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Frontiers in Microbiology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2596 (2018).</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29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K. Borucki,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PloS One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(2019).</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E">
      <w:pPr>
        <w:spacing w:before="1" w:lineRule="auto"/>
        <w:ind w:left="232" w:right="0" w:firstLine="0"/>
        <w:jc w:val="left"/>
        <w:rPr>
          <w:sz w:val="24"/>
          <w:szCs w:val="24"/>
        </w:rPr>
      </w:pPr>
      <w:r w:rsidDel="00000000" w:rsidR="00000000" w:rsidRPr="00000000">
        <w:rPr>
          <w:sz w:val="24"/>
          <w:szCs w:val="24"/>
          <w:rtl w:val="0"/>
        </w:rPr>
        <w:t xml:space="preserve">9. D. J. Park, </w:t>
      </w:r>
      <w:r w:rsidDel="00000000" w:rsidR="00000000" w:rsidRPr="00000000">
        <w:rPr>
          <w:i w:val="1"/>
          <w:sz w:val="24"/>
          <w:szCs w:val="24"/>
          <w:rtl w:val="0"/>
        </w:rPr>
        <w:t xml:space="preserve">et al.</w:t>
      </w:r>
      <w:r w:rsidDel="00000000" w:rsidR="00000000" w:rsidRPr="00000000">
        <w:rPr>
          <w:sz w:val="24"/>
          <w:szCs w:val="24"/>
          <w:rtl w:val="0"/>
        </w:rPr>
        <w:t xml:space="preserve">, </w:t>
      </w:r>
      <w:r w:rsidDel="00000000" w:rsidR="00000000" w:rsidRPr="00000000">
        <w:rPr>
          <w:i w:val="1"/>
          <w:sz w:val="24"/>
          <w:szCs w:val="24"/>
          <w:rtl w:val="0"/>
        </w:rPr>
        <w:t xml:space="preserve">Cell </w:t>
      </w:r>
      <w:r w:rsidDel="00000000" w:rsidR="00000000" w:rsidRPr="00000000">
        <w:rPr>
          <w:b w:val="1"/>
          <w:sz w:val="24"/>
          <w:szCs w:val="24"/>
          <w:rtl w:val="0"/>
        </w:rPr>
        <w:t xml:space="preserve">161</w:t>
      </w:r>
      <w:r w:rsidDel="00000000" w:rsidR="00000000" w:rsidRPr="00000000">
        <w:rPr>
          <w:sz w:val="24"/>
          <w:szCs w:val="24"/>
          <w:rtl w:val="0"/>
        </w:rPr>
        <w:t xml:space="preserve">, 1516 (2015).</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Ramazzotti,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bioRxiv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1"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Elbe, G. Buckland-Merrett,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 Challenges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 (2017).</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Taiaroa,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bioRxiv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095">
      <w:pPr>
        <w:spacing w:after="0" w:line="240" w:lineRule="auto"/>
        <w:ind w:firstLine="0"/>
        <w:jc w:val="left"/>
        <w:rPr>
          <w:sz w:val="24"/>
          <w:szCs w:val="24"/>
        </w:rPr>
        <w:sectPr>
          <w:footerReference r:id="rId67" w:type="default"/>
          <w:pgSz w:h="15840" w:w="12240"/>
          <w:pgMar w:bottom="1400" w:top="1500" w:left="1440" w:right="700" w:header="360" w:footer="1211"/>
          <w:pgNumType w:start="1"/>
          <w:cols w:equalWidth="0"/>
        </w:sect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232" w:line="415" w:lineRule="auto"/>
        <w:ind w:left="529" w:right="913" w:hanging="41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Farkas, F. Fuentes-Villalobos, J. L. Garrido, J. Haigh, M. I. Barr´ıa,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PeerJ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e9255 (2020).</w:t>
      </w:r>
    </w:p>
    <w:p w:rsidR="00000000" w:rsidDel="00000000" w:rsidP="00000000" w:rsidRDefault="00000000" w:rsidRPr="00000000" w14:paraId="00000099">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201"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Mercatelli, F. M. Giorgi (2020).</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 Rut,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bioRxiv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Kim,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Cell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Sola, F. Almazan, S. Zuniga, L. Enjuanes,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Virology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265 (2015).</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Mahmoud,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 Biology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246 (2019).</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 Davidson,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BioRxiv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Muth,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Scientific Reports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(2018).</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Gregori,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1104 (2014).</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A. Khan, P. Cheung,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Royal Society Open Science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200636 (2020).</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De Maio,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Virological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80 (2012).</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 Leonard, D. B. Weissman, B. Greenbaum, E. Ghedin, K. Koelle,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Virology</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202" w:line="240" w:lineRule="auto"/>
        <w:ind w:left="5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e00171 (2017).</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M. Pavlovic´-Lazˇetic´, N. S. Mitic´, M. V. Beljanski,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BMC 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65 (2004).</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M. Alhammad,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bioRxiv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M. Ba´ez-Santos, A. M. Mielech, X. Deng, S. Baker, A. D. Mesecar,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virology</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202" w:line="240" w:lineRule="auto"/>
        <w:ind w:left="5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12511 (2014).</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 Coleman, M. B. Frieman,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PLoS Pathogens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(2013).</w:t>
      </w:r>
    </w:p>
    <w:p w:rsidR="00000000" w:rsidDel="00000000" w:rsidP="00000000" w:rsidRDefault="00000000" w:rsidRPr="00000000" w14:paraId="000000B8">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232"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 Bolger, M. Lohse, B. Usadel,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2114 (2014).</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Li, R. Durbin,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1754 (2009).</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Li,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preprint arXiv:1303.3997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(2013).</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Li,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2078 (2009).</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1"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Wilm,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Nucleic Acids Research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11189 (2012).</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1"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Cingolani,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80 (2012).</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Chen,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1220 (2016).</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C. Jeffares,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 Communications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(2017).</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 Quinlan, I. M. Hall,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841 (2010).</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Krzywinski,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 Research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1639 (2009).</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530"/>
        </w:tabs>
        <w:spacing w:after="0" w:before="0" w:line="240" w:lineRule="auto"/>
        <w:ind w:left="529" w:right="0" w:hanging="4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Stamatakis,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1312 (2014).</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1"/>
        <w:ind w:firstLine="113"/>
        <w:rPr/>
      </w:pPr>
      <w:commentRangeStart w:id="127"/>
      <w:r w:rsidDel="00000000" w:rsidR="00000000" w:rsidRPr="00000000">
        <w:rPr>
          <w:rtl w:val="0"/>
        </w:rPr>
        <w:t xml:space="preserve">Acknowledgments</w:t>
      </w:r>
      <w:commentRangeEnd w:id="127"/>
      <w:r w:rsidDel="00000000" w:rsidR="00000000" w:rsidRPr="00000000">
        <w:commentReference w:id="127"/>
      </w:r>
      <w:r w:rsidDel="00000000" w:rsidR="00000000" w:rsidRPr="00000000">
        <w:rPr>
          <w:rtl w:val="0"/>
        </w:rPr>
      </w:r>
    </w:p>
    <w:p w:rsidR="00000000" w:rsidDel="00000000" w:rsidP="00000000" w:rsidRDefault="00000000" w:rsidRPr="00000000" w14:paraId="000000CF">
      <w:pPr>
        <w:pStyle w:val="Heading2"/>
        <w:spacing w:before="271" w:lineRule="auto"/>
        <w:ind w:firstLine="113"/>
        <w:rPr/>
      </w:pPr>
      <w:r w:rsidDel="00000000" w:rsidR="00000000" w:rsidRPr="00000000">
        <w:rPr>
          <w:rtl w:val="0"/>
        </w:rPr>
        <w:t xml:space="preserve">Funding information</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cc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 and Y.L. are supported by the Department of Computer Science, Rice University. Q.W., D.A., T.J.T, and R.A.L.E. are supported by startup funds from Rice University. M.J. is supported under NIH award No. R01HD091731 from the NICHD. F.J.S. acknowledges funding and part of the data was produced by Baylor College of Medicine under NIAID (U19AI144297-01). </w:t>
      </w:r>
      <w:r w:rsidDel="00000000" w:rsidR="00000000" w:rsidRPr="00000000">
        <w:rPr>
          <w:sz w:val="24"/>
          <w:szCs w:val="24"/>
          <w:rtl w:val="0"/>
        </w:rPr>
        <w:t xml:space="preserve">A.B. is supported by supplemental funds for COVID-19 research from Translational Research Institute through NASA Cooperative Agreement NNX16AO69A (T-0404) and further funding was provided by KBR, Inc. D.P. is supported by the European Research Council (ERC-617457-PHYLOCANCER), Spanish Ministry of Economy and Competitiveness, and Xunta de Galicia.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views and conclusions contained</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herein are those of the authors and should not be interpreted as necessarily representing the official policies or endorsements, either expressed or implied, of the ODNI, IARPA, ARO, or the US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Government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cc0000"/>
          <w:sz w:val="24"/>
          <w:szCs w:val="24"/>
          <w:u w:val="none"/>
          <w:shd w:fill="auto" w:val="clear"/>
          <w:vertAlign w:val="baseline"/>
          <w:rtl w:val="0"/>
        </w:rPr>
        <w:t xml:space="preserve">[ADD REMAINING FUNDING INFO]</w:t>
      </w:r>
    </w:p>
    <w:p w:rsidR="00000000" w:rsidDel="00000000" w:rsidP="00000000" w:rsidRDefault="00000000" w:rsidRPr="00000000" w14:paraId="000000D2">
      <w:pPr>
        <w:pStyle w:val="Heading2"/>
        <w:spacing w:before="195" w:lineRule="auto"/>
        <w:ind w:firstLine="113"/>
        <w:rPr/>
      </w:pPr>
      <w:r w:rsidDel="00000000" w:rsidR="00000000" w:rsidRPr="00000000">
        <w:rPr>
          <w:rtl w:val="0"/>
        </w:rPr>
        <w:t xml:space="preserve">Author contributions</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rFonts w:ascii="Times New Roman" w:cs="Times New Roman" w:eastAsia="Times New Roman" w:hAnsi="Times New Roman"/>
          <w:b w:val="0"/>
          <w:i w:val="0"/>
          <w:smallCaps w:val="0"/>
          <w:strike w:val="0"/>
          <w:color w:val="cc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 analyzed and interpreted the data, generated the figures, and wrote the manuscript. Y.L. analyzed single nucleotide variant data and generated the figures. D.A. analyzed phylogenetic data and generated the figures. Q.W. analyzed and interpreted viral transmission data, generated figures, and wrote the manuscript. R.A.L.E. interpreted the viral transmission and phylogenetic data, and wrote and edited the manuscript. T.J.T. interpreted the data, edited and wrote the manuscript. M.M. and F.J.S. lead the SV analysis, interpretation of the data and edited and wrote the manuscript. M.J. analyzed the impact of </w:t>
      </w:r>
      <w:r w:rsidDel="00000000" w:rsidR="00000000" w:rsidRPr="00000000">
        <w:rPr>
          <w:sz w:val="24"/>
          <w:szCs w:val="24"/>
          <w:rtl w:val="0"/>
        </w:rPr>
        <w:t xml:space="preserve">polymorphisms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probes and primers, and generated figures. A.B. edited the manuscript and exchange of ideas. K.T. reviewed the SNV commands and </w:t>
      </w:r>
      <w:r w:rsidDel="00000000" w:rsidR="00000000" w:rsidRPr="00000000">
        <w:rPr>
          <w:sz w:val="24"/>
          <w:szCs w:val="24"/>
          <w:rtl w:val="0"/>
        </w:rPr>
        <w:t xml:space="preserve">called variants 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COVID-19 metatranscriptome</w:t>
      </w:r>
      <w:r w:rsidDel="00000000" w:rsidR="00000000" w:rsidRPr="00000000">
        <w:rPr>
          <w:sz w:val="24"/>
          <w:szCs w:val="24"/>
          <w:rtl w:val="0"/>
        </w:rPr>
        <w:t xml:space="preserv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w:t>
      </w:r>
      <w:r w:rsidDel="00000000" w:rsidR="00000000" w:rsidRPr="00000000">
        <w:rPr>
          <w:sz w:val="24"/>
          <w:szCs w:val="24"/>
          <w:rtl w:val="0"/>
        </w:rPr>
        <w:t xml:space="preserve">comparison</w:t>
      </w:r>
      <w:r w:rsidDel="00000000" w:rsidR="00000000" w:rsidRPr="00000000">
        <w:rPr>
          <w:sz w:val="24"/>
          <w:szCs w:val="24"/>
          <w:rtl w:val="0"/>
        </w:rPr>
        <w:t xml:space="preserve">. D.P. proposed some of the analyses, helped with their interpretation, and contributed to manuscript writing.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cc0000"/>
          <w:sz w:val="24"/>
          <w:szCs w:val="24"/>
          <w:u w:val="none"/>
          <w:shd w:fill="auto" w:val="clear"/>
          <w:vertAlign w:val="baseline"/>
          <w:rtl w:val="0"/>
        </w:rPr>
        <w:t xml:space="preserve">[ADD REMAINING CONTRIBUTION INFO]</w:t>
      </w:r>
    </w:p>
    <w:p w:rsidR="00000000" w:rsidDel="00000000" w:rsidP="00000000" w:rsidRDefault="00000000" w:rsidRPr="00000000" w14:paraId="000000D5">
      <w:pPr>
        <w:pStyle w:val="Heading2"/>
        <w:spacing w:before="199" w:lineRule="auto"/>
        <w:ind w:firstLine="113"/>
        <w:rPr/>
      </w:pPr>
      <w:r w:rsidDel="00000000" w:rsidR="00000000" w:rsidRPr="00000000">
        <w:rPr>
          <w:rtl w:val="0"/>
        </w:rPr>
        <w:t xml:space="preserve">Competing interests</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 declare no competing interests.</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ind w:firstLine="113"/>
        <w:rPr/>
      </w:pPr>
      <w:r w:rsidDel="00000000" w:rsidR="00000000" w:rsidRPr="00000000">
        <w:rPr>
          <w:rtl w:val="0"/>
        </w:rPr>
        <w:t xml:space="preserve">Data availability</w:t>
      </w: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913" w:firstLine="0"/>
        <w:jc w:val="both"/>
        <w:rPr/>
        <w:sectPr>
          <w:type w:val="nextPage"/>
          <w:pgSz w:h="15840" w:w="12240"/>
          <w:pgMar w:bottom="1400" w:top="1500" w:left="1440" w:right="700" w:header="0" w:footer="1211"/>
          <w:cols w:equalWidth="0"/>
        </w:sectPr>
      </w:pPr>
      <w:commentRangeStart w:id="1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Variant calling files and other raw data are available at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https://rice.box.com/v/SARS-COV-2-SNV-data</w:t>
        </w:r>
      </w:hyperlink>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commentRangeStart w:id="1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Assembled genomes for SARS-CoV-2 used in the analysis are available at GISAID</w:t>
      </w:r>
      <w:commentRangeEnd w:id="129"/>
      <w:r w:rsidDel="00000000" w:rsidR="00000000" w:rsidRPr="00000000">
        <w:commentReference w:id="12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SARS-CoV-1 and MERS read data were obtained from the study PRJNA233943. </w:t>
      </w:r>
      <w:commentRangeStart w:id="130"/>
      <w:commentRangeStart w:id="1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Scripts used for data analysis are available at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https://gitlab.com/treangenlab/covirt</w:t>
        </w:r>
      </w:hyperlink>
      <w:hyperlink r:id="rId71">
        <w:r w:rsidDel="00000000" w:rsidR="00000000" w:rsidRPr="00000000">
          <w:rPr>
            <w:sz w:val="24"/>
            <w:szCs w:val="24"/>
            <w:rtl w:val="0"/>
          </w:rPr>
          <w:t xml:space="preserve">_</w:t>
        </w:r>
      </w:hyperlink>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scripts.</w:t>
        </w:r>
      </w:hyperlink>
      <w:commentRangeEnd w:id="128"/>
      <w:r w:rsidDel="00000000" w:rsidR="00000000" w:rsidRPr="00000000">
        <w:commentReference w:id="128"/>
      </w:r>
      <w:commentRangeEnd w:id="130"/>
      <w:r w:rsidDel="00000000" w:rsidR="00000000" w:rsidRPr="00000000">
        <w:commentReference w:id="130"/>
      </w:r>
      <w:commentRangeEnd w:id="131"/>
      <w:r w:rsidDel="00000000" w:rsidR="00000000" w:rsidRPr="00000000">
        <w:commentReference w:id="131"/>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1" name=""/>
                <a:graphic>
                  <a:graphicData uri="http://schemas.microsoft.com/office/word/2010/wordprocessingShape">
                    <wps:wsp>
                      <wps:cNvSpPr/>
                      <wps:cNvPr id="20" name="Shape 20"/>
                      <wps:spPr>
                        <a:xfrm>
                          <a:off x="11444857" y="4830723"/>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1" name="image24.png"/>
                <a:graphic>
                  <a:graphicData uri="http://schemas.openxmlformats.org/drawingml/2006/picture">
                    <pic:pic>
                      <pic:nvPicPr>
                        <pic:cNvPr id="0" name="image24.png"/>
                        <pic:cNvPicPr preferRelativeResize="0"/>
                      </pic:nvPicPr>
                      <pic:blipFill>
                        <a:blip r:embed="rId7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pStyle w:val="Heading1"/>
        <w:spacing w:before="114" w:lineRule="auto"/>
        <w:ind w:firstLine="113"/>
        <w:rPr/>
      </w:pPr>
      <w:commentRangeStart w:id="132"/>
      <w:r w:rsidDel="00000000" w:rsidR="00000000" w:rsidRPr="00000000">
        <w:rPr>
          <w:rtl w:val="0"/>
        </w:rPr>
        <w:t xml:space="preserve">Supplementary materials</w:t>
      </w:r>
      <w:commentRangeEnd w:id="132"/>
      <w:r w:rsidDel="00000000" w:rsidR="00000000" w:rsidRPr="00000000">
        <w:commentReference w:id="132"/>
      </w: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415" w:lineRule="auto"/>
        <w:ind w:left="113" w:right="75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Supplementary Text Table S1, S2</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802410" cy="4652963"/>
            <wp:effectExtent b="0" l="0" r="0" t="0"/>
            <wp:docPr id="41"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80241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b w:val="1"/>
          <w:i w:val="0"/>
          <w:smallCaps w:val="0"/>
          <w:strike w:val="0"/>
          <w:color w:val="000000"/>
          <w:sz w:val="24"/>
          <w:szCs w:val="24"/>
          <w:u w:val="none"/>
          <w:shd w:fill="auto" w:val="clear"/>
          <w:vertAlign w:val="baseline"/>
          <w:rtl w:val="0"/>
        </w:rPr>
        <w:t xml:space="preserve">Figure 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Overview of general diversity of SARS-CoV-2. 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outer to inner layers: Annotation of SARS-CoV-2 genome (green), transcription-regulating sequences (TRS) (orange), PCR primer designs (dark red), intrahost variant density including iSNVs (blue), deletions start sites (red), duplication start sites (yellow), </w:t>
      </w:r>
      <w:r w:rsidDel="00000000" w:rsidR="00000000" w:rsidRPr="00000000">
        <w:rPr>
          <w:sz w:val="24"/>
          <w:szCs w:val="24"/>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nversion start sites (green) and insertions (dark green) along the entire genome. </w:t>
      </w:r>
      <w:commentRangeStart w:id="1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SNPs + iSNVs + SVs we plotted the density scaled by their allele frequency across the population over 100bp windows. </w:t>
      </w:r>
      <w:commentRangeEnd w:id="133"/>
      <w:r w:rsidDel="00000000" w:rsidR="00000000" w:rsidRPr="00000000">
        <w:commentReference w:id="133"/>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Directly outside of the tree branches is the continuous annotation ring for the continents corresponding to each GISAID sample. The set of smaller </w:t>
      </w:r>
      <w:r w:rsidDel="00000000" w:rsidR="00000000" w:rsidRPr="00000000">
        <w:rPr>
          <w:sz w:val="24"/>
          <w:szCs w:val="24"/>
          <w:rtl w:val="0"/>
        </w:rPr>
        <w:t xml:space="preserve">non-continuous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rings, surrounding the continent annotation ring, are the clade-specific interhost polymorphisms as described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 clade polymorphisms are colored as different shades of green, the S clade ones are colored different shades of blue, and the V clade ones are different shades of red.</w:t>
      </w:r>
    </w:p>
    <w:p w:rsidR="00000000" w:rsidDel="00000000" w:rsidP="00000000" w:rsidRDefault="00000000" w:rsidRPr="00000000" w14:paraId="000000FF">
      <w:pPr>
        <w:spacing w:after="0" w:line="252.00000000000003" w:lineRule="auto"/>
        <w:ind w:firstLine="0"/>
        <w:jc w:val="both"/>
        <w:rPr/>
        <w:sectPr>
          <w:type w:val="nextPage"/>
          <w:pgSz w:h="15840" w:w="12240"/>
          <w:pgMar w:bottom="1400" w:top="1500" w:left="1440" w:right="700" w:header="0" w:footer="1211"/>
          <w:cols w:equalWidth="0"/>
        </w:sect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commentRangeStart w:id="134"/>
      <w:commentRangeStart w:id="135"/>
      <w:r w:rsidDel="00000000" w:rsidR="00000000" w:rsidRPr="00000000">
        <w:rPr>
          <w:sz w:val="20"/>
          <w:szCs w:val="20"/>
        </w:rPr>
        <w:drawing>
          <wp:inline distB="114300" distT="114300" distL="114300" distR="114300">
            <wp:extent cx="4956917" cy="5167313"/>
            <wp:effectExtent b="0" l="0" r="0" t="0"/>
            <wp:docPr id="42"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4956917" cy="5167313"/>
                    </a:xfrm>
                    <a:prstGeom prst="rect"/>
                    <a:ln/>
                  </pic:spPr>
                </pic:pic>
              </a:graphicData>
            </a:graphic>
          </wp:inline>
        </w:drawing>
      </w:r>
      <w:commentRangeEnd w:id="134"/>
      <w:r w:rsidDel="00000000" w:rsidR="00000000" w:rsidRPr="00000000">
        <w:commentReference w:id="134"/>
      </w:r>
      <w:commentRangeEnd w:id="135"/>
      <w:r w:rsidDel="00000000" w:rsidR="00000000" w:rsidRPr="00000000">
        <w:commentReference w:id="135"/>
      </w: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06">
      <w:pPr>
        <w:spacing w:before="0" w:line="249" w:lineRule="auto"/>
        <w:ind w:left="113" w:right="913" w:firstLine="0"/>
        <w:jc w:val="both"/>
        <w:rPr>
          <w:sz w:val="24"/>
          <w:szCs w:val="24"/>
        </w:rPr>
        <w:sectPr>
          <w:type w:val="nextPage"/>
          <w:pgSz w:h="15840" w:w="12240"/>
          <w:pgMar w:bottom="1400" w:top="1500" w:left="1440" w:right="700" w:header="0" w:footer="1211"/>
          <w:cols w:equalWidth="0"/>
        </w:sectPr>
      </w:pPr>
      <w:bookmarkStart w:colFirst="0" w:colLast="0" w:name="_30j0zll" w:id="1"/>
      <w:bookmarkEnd w:id="1"/>
      <w:commentRangeStart w:id="136"/>
      <w:r w:rsidDel="00000000" w:rsidR="00000000" w:rsidRPr="00000000">
        <w:rPr>
          <w:b w:val="1"/>
          <w:sz w:val="24"/>
          <w:szCs w:val="24"/>
          <w:rtl w:val="0"/>
        </w:rPr>
        <w:t xml:space="preserve">Figure 2:</w:t>
      </w:r>
      <w:commentRangeEnd w:id="136"/>
      <w:r w:rsidDel="00000000" w:rsidR="00000000" w:rsidRPr="00000000">
        <w:commentReference w:id="136"/>
      </w:r>
      <w:r w:rsidDel="00000000" w:rsidR="00000000" w:rsidRPr="00000000">
        <w:rPr>
          <w:sz w:val="24"/>
          <w:szCs w:val="24"/>
          <w:rtl w:val="0"/>
        </w:rPr>
        <w:t xml:space="preserve"> </w:t>
      </w:r>
      <w:r w:rsidDel="00000000" w:rsidR="00000000" w:rsidRPr="00000000">
        <w:rPr>
          <w:b w:val="1"/>
          <w:sz w:val="24"/>
          <w:szCs w:val="24"/>
          <w:rtl w:val="0"/>
        </w:rPr>
        <w:t xml:space="preserve">Mutational frequencies of iSNV and SNPs. A. </w:t>
      </w:r>
      <w:r w:rsidDel="00000000" w:rsidR="00000000" w:rsidRPr="00000000">
        <w:rPr>
          <w:i w:val="1"/>
          <w:sz w:val="24"/>
          <w:szCs w:val="24"/>
          <w:rtl w:val="0"/>
        </w:rPr>
        <w:t xml:space="preserve">Distribution of iSNV AF. </w:t>
      </w:r>
      <w:r w:rsidDel="00000000" w:rsidR="00000000" w:rsidRPr="00000000">
        <w:rPr>
          <w:sz w:val="24"/>
          <w:szCs w:val="24"/>
          <w:rtl w:val="0"/>
        </w:rPr>
        <w:t xml:space="preserve">We note that the distribution of AF is strictly less than 50% as iSNVs are below consensus-level by definition. </w:t>
      </w:r>
      <w:commentRangeStart w:id="137"/>
      <w:r w:rsidDel="00000000" w:rsidR="00000000" w:rsidRPr="00000000">
        <w:rPr>
          <w:sz w:val="24"/>
          <w:szCs w:val="24"/>
          <w:rtl w:val="0"/>
        </w:rPr>
        <w:t xml:space="preserve">We see a spike in iSNVs from 2% to 5%, with a rapid decrease in higher allele frequencies (AFs).</w:t>
      </w:r>
      <w:commentRangeEnd w:id="137"/>
      <w:r w:rsidDel="00000000" w:rsidR="00000000" w:rsidRPr="00000000">
        <w:commentReference w:id="137"/>
      </w:r>
      <w:r w:rsidDel="00000000" w:rsidR="00000000" w:rsidRPr="00000000">
        <w:rPr>
          <w:sz w:val="24"/>
          <w:szCs w:val="24"/>
          <w:rtl w:val="0"/>
        </w:rPr>
        <w:t xml:space="preserve"> </w:t>
      </w:r>
      <w:r w:rsidDel="00000000" w:rsidR="00000000" w:rsidRPr="00000000">
        <w:rPr>
          <w:b w:val="1"/>
          <w:sz w:val="24"/>
          <w:szCs w:val="24"/>
          <w:rtl w:val="0"/>
        </w:rPr>
        <w:t xml:space="preserve">B.</w:t>
      </w:r>
      <w:commentRangeStart w:id="138"/>
      <w:r w:rsidDel="00000000" w:rsidR="00000000" w:rsidRPr="00000000">
        <w:rPr>
          <w:b w:val="1"/>
          <w:sz w:val="24"/>
          <w:szCs w:val="24"/>
          <w:rtl w:val="0"/>
        </w:rPr>
        <w:t xml:space="preserve"> i</w:t>
      </w:r>
      <w:r w:rsidDel="00000000" w:rsidR="00000000" w:rsidRPr="00000000">
        <w:rPr>
          <w:i w:val="1"/>
          <w:sz w:val="24"/>
          <w:szCs w:val="24"/>
          <w:rtl w:val="0"/>
        </w:rPr>
        <w:t xml:space="preserve">SNV</w:t>
      </w:r>
      <w:commentRangeEnd w:id="138"/>
      <w:r w:rsidDel="00000000" w:rsidR="00000000" w:rsidRPr="00000000">
        <w:commentReference w:id="138"/>
      </w:r>
      <w:r w:rsidDel="00000000" w:rsidR="00000000" w:rsidRPr="00000000">
        <w:rPr>
          <w:i w:val="1"/>
          <w:sz w:val="24"/>
          <w:szCs w:val="24"/>
          <w:rtl w:val="0"/>
        </w:rPr>
        <w:t xml:space="preserve"> frequency in SARS-CoV-2 by type. </w:t>
      </w:r>
      <w:commentRangeStart w:id="139"/>
      <w:r w:rsidDel="00000000" w:rsidR="00000000" w:rsidRPr="00000000">
        <w:rPr>
          <w:sz w:val="24"/>
          <w:szCs w:val="24"/>
          <w:rtl w:val="0"/>
        </w:rPr>
        <w:t xml:space="preserve">We see that the largest fraction of both iSNVs and SNPs corresponds to a C</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T change. The A</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G, G</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A, T</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C, and G</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T changes are also common.</w:t>
      </w:r>
      <w:commentRangeEnd w:id="139"/>
      <w:r w:rsidDel="00000000" w:rsidR="00000000" w:rsidRPr="00000000">
        <w:commentReference w:id="139"/>
      </w:r>
      <w:r w:rsidDel="00000000" w:rsidR="00000000" w:rsidRPr="00000000">
        <w:rPr>
          <w:sz w:val="24"/>
          <w:szCs w:val="24"/>
          <w:rtl w:val="0"/>
        </w:rPr>
        <w:t xml:space="preserve"> </w:t>
      </w:r>
      <w:r w:rsidDel="00000000" w:rsidR="00000000" w:rsidRPr="00000000">
        <w:rPr>
          <w:b w:val="1"/>
          <w:sz w:val="24"/>
          <w:szCs w:val="24"/>
          <w:rtl w:val="0"/>
        </w:rPr>
        <w:t xml:space="preserve">C. </w:t>
      </w:r>
      <w:r w:rsidDel="00000000" w:rsidR="00000000" w:rsidRPr="00000000">
        <w:rPr>
          <w:i w:val="1"/>
          <w:sz w:val="24"/>
          <w:szCs w:val="24"/>
          <w:rtl w:val="0"/>
        </w:rPr>
        <w:t xml:space="preserve">Comparative iSNV frequencies in SARS-CoV-1, SARS-CoV-2, and MERS.</w:t>
      </w:r>
      <w:commentRangeStart w:id="140"/>
      <w:r w:rsidDel="00000000" w:rsidR="00000000" w:rsidRPr="00000000">
        <w:rPr>
          <w:i w:val="1"/>
          <w:sz w:val="24"/>
          <w:szCs w:val="24"/>
          <w:rtl w:val="0"/>
        </w:rPr>
        <w:t xml:space="preserve"> </w:t>
      </w:r>
      <w:r w:rsidDel="00000000" w:rsidR="00000000" w:rsidRPr="00000000">
        <w:rPr>
          <w:sz w:val="24"/>
          <w:szCs w:val="24"/>
          <w:rtl w:val="0"/>
        </w:rPr>
        <w:t xml:space="preserve">We note that SARS-CoV-1 data lacks A</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T changes,  and the G</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T change is more common  in the SARS-CoV-2 data</w:t>
      </w:r>
      <w:commentRangeEnd w:id="140"/>
      <w:r w:rsidDel="00000000" w:rsidR="00000000" w:rsidRPr="00000000">
        <w:commentReference w:id="140"/>
      </w:r>
      <w:r w:rsidDel="00000000" w:rsidR="00000000" w:rsidRPr="00000000">
        <w:rPr>
          <w:sz w:val="24"/>
          <w:szCs w:val="24"/>
          <w:rtl w:val="0"/>
        </w:rPr>
        <w:t xml:space="preserve">. </w:t>
      </w:r>
      <w:r w:rsidDel="00000000" w:rsidR="00000000" w:rsidRPr="00000000">
        <w:rPr>
          <w:b w:val="1"/>
          <w:sz w:val="24"/>
          <w:szCs w:val="24"/>
          <w:rtl w:val="0"/>
        </w:rPr>
        <w:t xml:space="preserve">D. i</w:t>
      </w:r>
      <w:r w:rsidDel="00000000" w:rsidR="00000000" w:rsidRPr="00000000">
        <w:rPr>
          <w:i w:val="1"/>
          <w:sz w:val="24"/>
          <w:szCs w:val="24"/>
          <w:rtl w:val="0"/>
        </w:rPr>
        <w:t xml:space="preserve">SNV frequency by ORF/NSP. </w:t>
      </w:r>
      <w:commentRangeStart w:id="141"/>
      <w:r w:rsidDel="00000000" w:rsidR="00000000" w:rsidRPr="00000000">
        <w:rPr>
          <w:sz w:val="24"/>
          <w:szCs w:val="24"/>
          <w:rtl w:val="0"/>
        </w:rPr>
        <w:t xml:space="preserve">We observe that NSP6 and NSP10, have an enrichment of T</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C changes, and NSP7 has an enrichment of A</w:t>
      </w:r>
      <w:r w:rsidDel="00000000" w:rsidR="00000000" w:rsidRPr="00000000">
        <w:rPr>
          <w:rFonts w:ascii="Garamond" w:cs="Garamond" w:eastAsia="Garamond" w:hAnsi="Garamond"/>
          <w:i w:val="1"/>
          <w:sz w:val="24"/>
          <w:szCs w:val="24"/>
          <w:rtl w:val="0"/>
        </w:rPr>
        <w:t xml:space="preserve">&gt;</w:t>
      </w:r>
      <w:r w:rsidDel="00000000" w:rsidR="00000000" w:rsidRPr="00000000">
        <w:rPr>
          <w:sz w:val="24"/>
          <w:szCs w:val="24"/>
          <w:rtl w:val="0"/>
        </w:rPr>
        <w:t xml:space="preserve">C change</w:t>
      </w:r>
      <w:commentRangeEnd w:id="141"/>
      <w:r w:rsidDel="00000000" w:rsidR="00000000" w:rsidRPr="00000000">
        <w:commentReference w:id="141"/>
      </w: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105" w:line="252.00000000000003" w:lineRule="auto"/>
        <w:ind w:left="0"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fob9te" w:id="2"/>
      <w:bookmarkEnd w:id="2"/>
      <w:commentRangeStart w:id="142"/>
      <w:commentRangeStart w:id="143"/>
      <w:commentRangeStart w:id="144"/>
      <w:r w:rsidDel="00000000" w:rsidR="00000000" w:rsidRPr="00000000">
        <w:rPr>
          <w:b w:val="1"/>
          <w:i w:val="0"/>
          <w:smallCaps w:val="0"/>
          <w:strike w:val="0"/>
          <w:color w:val="000000"/>
          <w:sz w:val="24"/>
          <w:szCs w:val="24"/>
          <w:u w:val="none"/>
          <w:shd w:fill="auto" w:val="clear"/>
          <w:vertAlign w:val="baseline"/>
          <w:rtl w:val="0"/>
        </w:rPr>
        <w:t xml:space="preserve">Figure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Shared SNPs and SNVs across datasets. A. </w:t>
      </w:r>
      <w:r w:rsidDel="00000000" w:rsidR="00000000" w:rsidRPr="00000000">
        <w:rPr>
          <w:sz w:val="24"/>
          <w:szCs w:val="24"/>
          <w:rtl w:val="0"/>
        </w:rPr>
        <w:t xml:space="preserve">Illustration differentiating what we define as an intrahost SNV (iSNV) and as an interhost consensus-level SNP. </w:t>
      </w: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UpSet plot captures the shared single nucleotide variants between iSNVs and consensus-level SNPs. There are 15 polymorphisms that occur both as iSNVs and SNPs, and are present in all three datasets independently. There are a total of 230 iSNVs that also appear as SNPs in the GISAID data.</w:t>
      </w:r>
      <w:commentRangeEnd w:id="142"/>
      <w:r w:rsidDel="00000000" w:rsidR="00000000" w:rsidRPr="00000000">
        <w:commentReference w:id="142"/>
      </w:r>
      <w:commentRangeEnd w:id="143"/>
      <w:r w:rsidDel="00000000" w:rsidR="00000000" w:rsidRPr="00000000">
        <w:commentReference w:id="143"/>
      </w:r>
      <w:commentRangeEnd w:id="144"/>
      <w:r w:rsidDel="00000000" w:rsidR="00000000" w:rsidRPr="00000000">
        <w:commentReference w:id="14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209550</wp:posOffset>
            </wp:positionV>
            <wp:extent cx="4910138" cy="5528895"/>
            <wp:effectExtent b="0" l="0" r="0" t="0"/>
            <wp:wrapTopAndBottom distB="114300" distT="114300"/>
            <wp:docPr id="39"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4910138" cy="5528895"/>
                    </a:xfrm>
                    <a:prstGeom prst="rect"/>
                    <a:ln/>
                  </pic:spPr>
                </pic:pic>
              </a:graphicData>
            </a:graphic>
          </wp:anchor>
        </w:drawing>
      </w:r>
    </w:p>
    <w:p w:rsidR="00000000" w:rsidDel="00000000" w:rsidP="00000000" w:rsidRDefault="00000000" w:rsidRPr="00000000" w14:paraId="0000010B">
      <w:pPr>
        <w:spacing w:after="0" w:line="252.00000000000003" w:lineRule="auto"/>
        <w:ind w:firstLine="0"/>
        <w:jc w:val="both"/>
        <w:rPr/>
        <w:sectPr>
          <w:type w:val="nextPage"/>
          <w:pgSz w:h="15840" w:w="12240"/>
          <w:pgMar w:bottom="1400" w:top="1500" w:left="1440" w:right="700" w:header="0" w:footer="1211"/>
          <w:cols w:equalWidth="0"/>
        </w:sect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sz w:val="25"/>
          <w:szCs w:val="25"/>
        </w:rPr>
        <w:drawing>
          <wp:inline distB="114300" distT="114300" distL="114300" distR="114300">
            <wp:extent cx="5793846" cy="3476308"/>
            <wp:effectExtent b="0" l="0" r="0" t="0"/>
            <wp:docPr id="45"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793846" cy="347630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106" w:line="249" w:lineRule="auto"/>
        <w:ind w:left="113" w:right="913" w:firstLine="0"/>
        <w:jc w:val="both"/>
        <w:rPr>
          <w:sz w:val="24"/>
          <w:szCs w:val="24"/>
        </w:rPr>
      </w:pPr>
      <w:bookmarkStart w:colFirst="0" w:colLast="0" w:name="_3znysh7" w:id="3"/>
      <w:bookmarkEnd w:id="3"/>
      <w:r w:rsidDel="00000000" w:rsidR="00000000" w:rsidRPr="00000000">
        <w:rPr>
          <w:sz w:val="24"/>
          <w:szCs w:val="24"/>
          <w:rtl w:val="0"/>
        </w:rPr>
        <w:t xml:space="preserve">Figure 4: </w:t>
      </w:r>
      <w:r w:rsidDel="00000000" w:rsidR="00000000" w:rsidRPr="00000000">
        <w:rPr>
          <w:b w:val="1"/>
          <w:sz w:val="24"/>
          <w:szCs w:val="24"/>
          <w:rtl w:val="0"/>
        </w:rPr>
        <w:t xml:space="preserve">Complexity and diversity in Coronaviruses. A. </w:t>
      </w:r>
      <w:r w:rsidDel="00000000" w:rsidR="00000000" w:rsidRPr="00000000">
        <w:rPr>
          <w:i w:val="1"/>
          <w:sz w:val="24"/>
          <w:szCs w:val="24"/>
          <w:rtl w:val="0"/>
        </w:rPr>
        <w:t xml:space="preserve">Intrahost complexity of Coronavirus samples. </w:t>
      </w:r>
      <w:r w:rsidDel="00000000" w:rsidR="00000000" w:rsidRPr="00000000">
        <w:rPr>
          <w:sz w:val="24"/>
          <w:szCs w:val="24"/>
          <w:rtl w:val="0"/>
        </w:rPr>
        <w:t xml:space="preserve">This plot shows the mean </w:t>
      </w:r>
      <w:r w:rsidDel="00000000" w:rsidR="00000000" w:rsidRPr="00000000">
        <w:rPr>
          <w:rFonts w:ascii="Garamond" w:cs="Garamond" w:eastAsia="Garamond" w:hAnsi="Garamond"/>
          <w:i w:val="1"/>
          <w:sz w:val="24"/>
          <w:szCs w:val="24"/>
          <w:rtl w:val="0"/>
        </w:rPr>
        <w:t xml:space="preserve">S</w:t>
      </w:r>
      <w:r w:rsidDel="00000000" w:rsidR="00000000" w:rsidRPr="00000000">
        <w:rPr>
          <w:rFonts w:ascii="Georgia" w:cs="Georgia" w:eastAsia="Georgia" w:hAnsi="Georgia"/>
          <w:i w:val="1"/>
          <w:sz w:val="24"/>
          <w:szCs w:val="24"/>
          <w:vertAlign w:val="subscript"/>
          <w:rtl w:val="0"/>
        </w:rPr>
        <w:t xml:space="preserve">n</w:t>
      </w:r>
      <w:r w:rsidDel="00000000" w:rsidR="00000000" w:rsidRPr="00000000">
        <w:rPr>
          <w:rFonts w:ascii="Georgia" w:cs="Georgia" w:eastAsia="Georgia" w:hAnsi="Georgia"/>
          <w:i w:val="1"/>
          <w:sz w:val="24"/>
          <w:szCs w:val="24"/>
          <w:vertAlign w:val="baseline"/>
          <w:rtl w:val="0"/>
        </w:rPr>
        <w:t xml:space="preserve"> </w:t>
      </w:r>
      <w:r w:rsidDel="00000000" w:rsidR="00000000" w:rsidRPr="00000000">
        <w:rPr>
          <w:sz w:val="24"/>
          <w:szCs w:val="24"/>
          <w:vertAlign w:val="baseline"/>
          <w:rtl w:val="0"/>
        </w:rPr>
        <w:t xml:space="preserve">complexity of samples for SARS-CoV-2, SARS-CoV-1 and MERS. </w:t>
      </w:r>
      <w:r w:rsidDel="00000000" w:rsidR="00000000" w:rsidRPr="00000000">
        <w:rPr>
          <w:b w:val="1"/>
          <w:sz w:val="24"/>
          <w:szCs w:val="24"/>
          <w:vertAlign w:val="baseline"/>
          <w:rtl w:val="0"/>
        </w:rPr>
        <w:t xml:space="preserve">B. </w:t>
      </w:r>
      <w:r w:rsidDel="00000000" w:rsidR="00000000" w:rsidRPr="00000000">
        <w:rPr>
          <w:i w:val="1"/>
          <w:sz w:val="24"/>
          <w:szCs w:val="24"/>
          <w:vertAlign w:val="baseline"/>
          <w:rtl w:val="0"/>
        </w:rPr>
        <w:t xml:space="preserve">Diversity of Coronavirus samples. </w:t>
      </w:r>
      <w:r w:rsidDel="00000000" w:rsidR="00000000" w:rsidRPr="00000000">
        <w:rPr>
          <w:sz w:val="24"/>
          <w:szCs w:val="24"/>
          <w:vertAlign w:val="baseline"/>
          <w:rtl w:val="0"/>
        </w:rPr>
        <w:t xml:space="preserve">This plot shows the mean </w:t>
      </w:r>
      <w:r w:rsidDel="00000000" w:rsidR="00000000" w:rsidRPr="00000000">
        <w:rPr>
          <w:rFonts w:ascii="Garamond" w:cs="Garamond" w:eastAsia="Garamond" w:hAnsi="Garamond"/>
          <w:i w:val="1"/>
          <w:sz w:val="24"/>
          <w:szCs w:val="24"/>
          <w:vertAlign w:val="baseline"/>
          <w:rtl w:val="0"/>
        </w:rPr>
        <w:t xml:space="preserve">π </w:t>
      </w:r>
      <w:r w:rsidDel="00000000" w:rsidR="00000000" w:rsidRPr="00000000">
        <w:rPr>
          <w:sz w:val="24"/>
          <w:szCs w:val="24"/>
          <w:vertAlign w:val="baseline"/>
          <w:rtl w:val="0"/>
        </w:rPr>
        <w:t xml:space="preserve">diversity of samples. </w:t>
      </w:r>
      <w:r w:rsidDel="00000000" w:rsidR="00000000" w:rsidRPr="00000000">
        <w:rPr>
          <w:b w:val="1"/>
          <w:sz w:val="24"/>
          <w:szCs w:val="24"/>
          <w:vertAlign w:val="baseline"/>
          <w:rtl w:val="0"/>
        </w:rPr>
        <w:t xml:space="preserve">C. </w:t>
      </w:r>
      <w:r w:rsidDel="00000000" w:rsidR="00000000" w:rsidRPr="00000000">
        <w:rPr>
          <w:i w:val="1"/>
          <w:sz w:val="24"/>
          <w:szCs w:val="24"/>
          <w:vertAlign w:val="baseline"/>
          <w:rtl w:val="0"/>
        </w:rPr>
        <w:t xml:space="preserve">Synonymous vs </w:t>
      </w:r>
      <w:r w:rsidDel="00000000" w:rsidR="00000000" w:rsidRPr="00000000">
        <w:rPr>
          <w:i w:val="1"/>
          <w:sz w:val="24"/>
          <w:szCs w:val="24"/>
          <w:vertAlign w:val="baseline"/>
          <w:rtl w:val="0"/>
        </w:rPr>
        <w:t xml:space="preserve">non-synonymous</w:t>
      </w:r>
      <w:r w:rsidDel="00000000" w:rsidR="00000000" w:rsidRPr="00000000">
        <w:rPr>
          <w:i w:val="1"/>
          <w:sz w:val="24"/>
          <w:szCs w:val="24"/>
          <w:vertAlign w:val="baseline"/>
          <w:rtl w:val="0"/>
        </w:rPr>
        <w:t xml:space="preserve"> mutation ratios. </w:t>
      </w:r>
      <w:commentRangeStart w:id="145"/>
      <w:r w:rsidDel="00000000" w:rsidR="00000000" w:rsidRPr="00000000">
        <w:rPr>
          <w:sz w:val="24"/>
          <w:szCs w:val="24"/>
          <w:vertAlign w:val="baseline"/>
          <w:rtl w:val="0"/>
        </w:rPr>
        <w:t xml:space="preserve">We note that the data from MERS samples indicate positive selection, while SARS-CoV-1 and SARS-CoV-2 samples indicate purifying selection.</w:t>
      </w:r>
      <w:commentRangeEnd w:id="145"/>
      <w:r w:rsidDel="00000000" w:rsidR="00000000" w:rsidRPr="00000000">
        <w:commentReference w:id="145"/>
      </w: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D. </w:t>
      </w:r>
      <w:r w:rsidDel="00000000" w:rsidR="00000000" w:rsidRPr="00000000">
        <w:rPr>
          <w:i w:val="1"/>
          <w:sz w:val="24"/>
          <w:szCs w:val="24"/>
          <w:vertAlign w:val="baseline"/>
          <w:rtl w:val="0"/>
        </w:rPr>
        <w:t xml:space="preserve">Syn. vs non-syn. mutation ratios for iSNVs and SNPs in NYC data. </w:t>
      </w: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del w:author="Michael" w:id="241" w:date="2020-06-29T16:34:54Z">
        <w:commentRangeStart w:id="146"/>
        <w:commentRangeStart w:id="14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6459" cy="3429000"/>
              <wp:effectExtent b="0" l="0" r="0" t="0"/>
              <wp:docPr id="44" name="image20.jpg"/>
              <a:graphic>
                <a:graphicData uri="http://schemas.openxmlformats.org/drawingml/2006/picture">
                  <pic:pic>
                    <pic:nvPicPr>
                      <pic:cNvPr id="0" name="image20.jpg"/>
                      <pic:cNvPicPr preferRelativeResize="0"/>
                    </pic:nvPicPr>
                    <pic:blipFill>
                      <a:blip r:embed="rId78"/>
                      <a:srcRect b="0" l="0" r="0" t="0"/>
                      <a:stretch>
                        <a:fillRect/>
                      </a:stretch>
                    </pic:blipFill>
                    <pic:spPr>
                      <a:xfrm>
                        <a:off x="0" y="0"/>
                        <a:ext cx="5966459" cy="3429000"/>
                      </a:xfrm>
                      <a:prstGeom prst="rect"/>
                      <a:ln/>
                    </pic:spPr>
                  </pic:pic>
                </a:graphicData>
              </a:graphic>
            </wp:inline>
          </w:drawing>
        </w:r>
      </w:del>
      <w:commentRangeEnd w:id="146"/>
      <w:r w:rsidDel="00000000" w:rsidR="00000000" w:rsidRPr="00000000">
        <w:commentReference w:id="146"/>
      </w:r>
      <w:commentRangeEnd w:id="147"/>
      <w:r w:rsidDel="00000000" w:rsidR="00000000" w:rsidRPr="00000000">
        <w:commentReference w:id="147"/>
      </w: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105" w:line="252.00000000000003" w:lineRule="auto"/>
        <w:ind w:left="113" w:right="913" w:firstLine="0"/>
        <w:jc w:val="both"/>
        <w:rPr>
          <w:ins w:author="Michael" w:id="242" w:date="2020-06-29T16:34:58Z"/>
          <w:rFonts w:ascii="Times New Roman" w:cs="Times New Roman" w:eastAsia="Times New Roman" w:hAnsi="Times New Roman"/>
          <w:b w:val="0"/>
          <w:i w:val="0"/>
          <w:smallCaps w:val="0"/>
          <w:strike w:val="0"/>
          <w:color w:val="000000"/>
          <w:sz w:val="11"/>
          <w:szCs w:val="11"/>
          <w:u w:val="none"/>
          <w:shd w:fill="auto" w:val="clear"/>
          <w:vertAlign w:val="baseline"/>
        </w:rPr>
      </w:pPr>
      <w:ins w:author="Michael" w:id="242" w:date="2020-06-29T16:34:58Z">
        <w:bookmarkStart w:colFirst="0" w:colLast="0" w:name="_2et92p0" w:id="4"/>
        <w:bookmarkEnd w:id="4"/>
        <w:commentRangeStart w:id="148"/>
        <w:r w:rsidDel="00000000" w:rsidR="00000000" w:rsidRPr="00000000">
          <w:rPr>
            <w:rFonts w:ascii="Times New Roman" w:cs="Times New Roman" w:eastAsia="Times New Roman" w:hAnsi="Times New Roman"/>
            <w:b w:val="0"/>
            <w:i w:val="0"/>
            <w:smallCaps w:val="0"/>
            <w:strike w:val="0"/>
            <w:color w:val="000000"/>
            <w:sz w:val="11"/>
            <w:szCs w:val="11"/>
            <w:u w:val="none"/>
            <w:shd w:fill="auto" w:val="clear"/>
            <w:vertAlign w:val="baseline"/>
          </w:rPr>
          <w:drawing>
            <wp:inline distB="114300" distT="114300" distL="114300" distR="114300">
              <wp:extent cx="5976938" cy="3987585"/>
              <wp:effectExtent b="0" l="0" r="0" t="0"/>
              <wp:docPr id="43"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976938" cy="3987585"/>
                      </a:xfrm>
                      <a:prstGeom prst="rect"/>
                      <a:ln/>
                    </pic:spPr>
                  </pic:pic>
                </a:graphicData>
              </a:graphic>
            </wp:inline>
          </w:drawing>
        </w:r>
        <w:r w:rsidDel="00000000" w:rsidR="00000000" w:rsidRPr="00000000">
          <w:rPr>
            <w:rtl w:val="0"/>
          </w:rPr>
        </w:r>
      </w:ins>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105" w:line="252.00000000000003"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Change w:author="Michael" w:id="0" w:date="2020-06-29T16:34:58Z">
          <w:pPr>
            <w:keepNext w:val="0"/>
            <w:keepLines w:val="0"/>
            <w:widowControl w:val="0"/>
            <w:pBdr>
              <w:top w:space="0" w:sz="0" w:val="nil"/>
              <w:left w:space="0" w:sz="0" w:val="nil"/>
              <w:bottom w:space="0" w:sz="0" w:val="nil"/>
              <w:right w:space="0" w:sz="0" w:val="nil"/>
              <w:between w:space="0" w:sz="0" w:val="nil"/>
            </w:pBdr>
            <w:shd w:fill="auto" w:val="clear"/>
            <w:spacing w:after="0" w:before="105" w:line="252.00000000000003" w:lineRule="auto"/>
            <w:ind w:left="113" w:right="913" w:firstLine="0"/>
            <w:jc w:val="both"/>
          </w:pPr>
        </w:pPrChange>
      </w:pPr>
      <w:bookmarkStart w:colFirst="0" w:colLast="0" w:name="_2et92p0" w:id="4"/>
      <w:bookmarkEnd w:id="4"/>
      <w:commentRangeEnd w:id="148"/>
      <w:r w:rsidDel="00000000" w:rsidR="00000000" w:rsidRPr="00000000">
        <w:commentReference w:id="14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iSNV and SNP presence on widely-used </w:t>
      </w:r>
      <w:r w:rsidDel="00000000" w:rsidR="00000000" w:rsidRPr="00000000">
        <w:rPr>
          <w:b w:val="1"/>
          <w:sz w:val="24"/>
          <w:szCs w:val="24"/>
          <w:rtl w:val="0"/>
        </w:rPr>
        <w:t xml:space="preserve">primers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and probes.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figure shows the locations on WHO probes and primers that contain iSNVs (left) and SNPs (right). </w:t>
      </w:r>
      <w:r w:rsidDel="00000000" w:rsidR="00000000" w:rsidRPr="00000000">
        <w:rPr>
          <w:sz w:val="24"/>
          <w:szCs w:val="24"/>
          <w:rtl w:val="0"/>
        </w:rPr>
        <w:t xml:space="preserve">Columns correspond to base pair positions within the probe, and the sequences are 3’ aligned.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Rows </w:t>
      </w:r>
      <w:r w:rsidDel="00000000" w:rsidR="00000000" w:rsidRPr="00000000">
        <w:rPr>
          <w:sz w:val="24"/>
          <w:szCs w:val="24"/>
          <w:rtl w:val="0"/>
        </w:rPr>
        <w:t xml:space="preserve">corresponding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the oligonucleotide sequences and highlighted squares indicate that the position is affected by a SNV in one or more samples. </w:t>
      </w:r>
    </w:p>
    <w:p w:rsidR="00000000" w:rsidDel="00000000" w:rsidP="00000000" w:rsidRDefault="00000000" w:rsidRPr="00000000" w14:paraId="00000115">
      <w:pPr>
        <w:spacing w:after="0" w:line="252.00000000000003" w:lineRule="auto"/>
        <w:ind w:firstLine="0"/>
        <w:jc w:val="both"/>
        <w:rPr/>
        <w:sectPr>
          <w:type w:val="nextPage"/>
          <w:pgSz w:h="15840" w:w="12240"/>
          <w:pgMar w:bottom="1400" w:top="1500" w:left="1440" w:right="700" w:header="0" w:footer="1211"/>
          <w:cols w:equalWidth="0"/>
        </w:sectPr>
      </w:pP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tabs>
          <w:tab w:val="left" w:pos="4990"/>
        </w:tabs>
        <w:spacing w:line="240" w:lineRule="auto"/>
        <w:ind w:left="246" w:right="0"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430812" cy="4491038"/>
            <wp:effectExtent b="0" l="0" r="0" t="0"/>
            <wp:docPr id="40"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430812"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106" w:line="252.00000000000003" w:lineRule="auto"/>
        <w:ind w:left="113" w:right="9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tyjcwt" w:id="5"/>
      <w:bookmarkEnd w:id="5"/>
      <w:r w:rsidDel="00000000" w:rsidR="00000000" w:rsidRPr="00000000">
        <w:rPr>
          <w:b w:val="1"/>
          <w:i w:val="0"/>
          <w:smallCaps w:val="0"/>
          <w:strike w:val="0"/>
          <w:color w:val="000000"/>
          <w:sz w:val="24"/>
          <w:szCs w:val="24"/>
          <w:u w:val="none"/>
          <w:shd w:fill="auto" w:val="clear"/>
          <w:vertAlign w:val="baseline"/>
          <w:rtl w:val="0"/>
        </w:rPr>
        <w:t xml:space="preserve">Figure 6: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In-depth analysis of shared iSNVs. 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Paired samples from patient COVSUBJ 0340 in NYC. </w:t>
      </w:r>
      <w:commentRangeStart w:id="1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 total shared SNVs, including three iSNVs and seven </w:t>
      </w:r>
      <w:commentRangeStart w:id="1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SNPs</w:t>
      </w:r>
      <w:commentRangeEnd w:id="150"/>
      <w:r w:rsidDel="00000000" w:rsidR="00000000" w:rsidRPr="00000000">
        <w:commentReference w:id="15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149"/>
      <w:r w:rsidDel="00000000" w:rsidR="00000000" w:rsidRPr="00000000">
        <w:commentReference w:id="14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Paired samples from patient COVSUBJ 0639 in NYC. </w:t>
      </w:r>
      <w:commentRangeStart w:id="1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Eleven total shared SNVs, including four iSNVs and seven SNPs</w:t>
      </w:r>
      <w:commentRangeEnd w:id="151"/>
      <w:r w:rsidDel="00000000" w:rsidR="00000000" w:rsidRPr="00000000">
        <w:commentReference w:id="15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distribution of the number of genomic pairs and their shared iSNVs.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 </w:t>
      </w:r>
      <w:commentRangeStart w:id="1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samples with iSNVs at given nucleotide positions. </w:t>
      </w:r>
      <w:commentRangeEnd w:id="152"/>
      <w:r w:rsidDel="00000000" w:rsidR="00000000" w:rsidRPr="00000000">
        <w:commentReference w:id="152"/>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 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Allele frequencies and presence of shared iSNVs between two unpaired samples.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Blue color represents donor and red color represents recipient.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bar width is proportional to the number of reads supporting the variants. The minimum bar width represents 10 reads. Bottleneck size was estimated to be 3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154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8" name=""/>
                <a:graphic>
                  <a:graphicData uri="http://schemas.microsoft.com/office/word/2010/wordprocessingShape">
                    <wps:wsp>
                      <wps:cNvSpPr/>
                      <wps:cNvPr id="27" name="Shape 27"/>
                      <wps:spPr>
                        <a:xfrm>
                          <a:off x="8733775" y="4353978"/>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8" name="image31.png"/>
                <a:graphic>
                  <a:graphicData uri="http://schemas.openxmlformats.org/drawingml/2006/picture">
                    <pic:pic>
                      <pic:nvPicPr>
                        <pic:cNvPr id="0" name="image31.png"/>
                        <pic:cNvPicPr preferRelativeResize="0"/>
                      </pic:nvPicPr>
                      <pic:blipFill>
                        <a:blip r:embed="rId81"/>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9" name=""/>
                <a:graphic>
                  <a:graphicData uri="http://schemas.microsoft.com/office/word/2010/wordprocessingShape">
                    <wps:wsp>
                      <wps:cNvSpPr/>
                      <wps:cNvPr id="28" name="Shape 28"/>
                      <wps:spPr>
                        <a:xfrm>
                          <a:off x="12657593" y="3987049"/>
                          <a:ext cx="45555"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None/>
                <wp:docPr id="29" name="image32.png"/>
                <a:graphic>
                  <a:graphicData uri="http://schemas.openxmlformats.org/drawingml/2006/picture">
                    <pic:pic>
                      <pic:nvPicPr>
                        <pic:cNvPr id="0" name="image32.png"/>
                        <pic:cNvPicPr preferRelativeResize="0"/>
                      </pic:nvPicPr>
                      <pic:blipFill>
                        <a:blip r:embed="rId8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106" w:line="252.00000000000003" w:lineRule="auto"/>
        <w:ind w:left="113" w:right="913" w:firstLine="0"/>
        <w:jc w:val="both"/>
        <w:rPr>
          <w:sz w:val="24"/>
          <w:szCs w:val="24"/>
        </w:rPr>
      </w:pPr>
      <w:bookmarkStart w:colFirst="0" w:colLast="0" w:name="_s5vpa996n96p" w:id="6"/>
      <w:bookmarkEnd w:id="6"/>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106" w:line="252.00000000000003" w:lineRule="auto"/>
        <w:ind w:left="0" w:right="913" w:firstLine="0"/>
        <w:jc w:val="both"/>
        <w:rPr>
          <w:sz w:val="24"/>
          <w:szCs w:val="24"/>
        </w:rPr>
      </w:pPr>
      <w:bookmarkStart w:colFirst="0" w:colLast="0" w:name="_4hgpextl6b4f" w:id="7"/>
      <w:bookmarkEnd w:id="7"/>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106" w:line="252.00000000000003" w:lineRule="auto"/>
        <w:ind w:left="113" w:right="913" w:firstLine="0"/>
        <w:jc w:val="both"/>
        <w:rPr>
          <w:sz w:val="24"/>
          <w:szCs w:val="24"/>
        </w:rPr>
      </w:pPr>
      <w:bookmarkStart w:colFirst="0" w:colLast="0" w:name="_9yar92eqgr1y" w:id="8"/>
      <w:bookmarkEnd w:id="8"/>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106" w:line="252.00000000000003" w:lineRule="auto"/>
        <w:ind w:left="113" w:right="913" w:firstLine="0"/>
        <w:jc w:val="both"/>
        <w:rPr>
          <w:sz w:val="24"/>
          <w:szCs w:val="24"/>
        </w:rPr>
      </w:pPr>
      <w:bookmarkStart w:colFirst="0" w:colLast="0" w:name="_3sj2h0b5ebxm" w:id="9"/>
      <w:bookmarkEnd w:id="9"/>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106" w:line="252.00000000000003" w:lineRule="auto"/>
        <w:ind w:left="113" w:right="913" w:firstLine="0"/>
        <w:jc w:val="both"/>
        <w:rPr>
          <w:sz w:val="24"/>
          <w:szCs w:val="24"/>
        </w:rPr>
      </w:pPr>
      <w:bookmarkStart w:colFirst="0" w:colLast="0" w:name="_3wwk24hmq8xl" w:id="10"/>
      <w:bookmarkEnd w:id="10"/>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1. </w:t>
        <w:tab/>
      </w:r>
      <w:hyperlink r:id="rId83">
        <w:r w:rsidDel="00000000" w:rsidR="00000000" w:rsidRPr="00000000">
          <w:rPr>
            <w:b w:val="0"/>
            <w:i w:val="0"/>
            <w:color w:val="000000"/>
            <w:sz w:val="24"/>
            <w:szCs w:val="24"/>
            <w:u w:val="none"/>
            <w:rtl w:val="0"/>
          </w:rPr>
          <w:t xml:space="preserve">J. W. Drake, J. J. Holland, Mutation rates among RNA viruses. </w:t>
        </w:r>
      </w:hyperlink>
      <w:hyperlink r:id="rId84">
        <w:r w:rsidDel="00000000" w:rsidR="00000000" w:rsidRPr="00000000">
          <w:rPr>
            <w:b w:val="0"/>
            <w:i w:val="1"/>
            <w:color w:val="000000"/>
            <w:sz w:val="24"/>
            <w:szCs w:val="24"/>
            <w:u w:val="none"/>
            <w:rtl w:val="0"/>
          </w:rPr>
          <w:t xml:space="preserve">Proceedings of the National Academy of Sciences</w:t>
        </w:r>
      </w:hyperlink>
      <w:hyperlink r:id="rId85">
        <w:r w:rsidDel="00000000" w:rsidR="00000000" w:rsidRPr="00000000">
          <w:rPr>
            <w:b w:val="0"/>
            <w:i w:val="0"/>
            <w:color w:val="000000"/>
            <w:sz w:val="24"/>
            <w:szCs w:val="24"/>
            <w:u w:val="none"/>
            <w:rtl w:val="0"/>
          </w:rPr>
          <w:t xml:space="preserve">. </w:t>
        </w:r>
      </w:hyperlink>
      <w:hyperlink r:id="rId86">
        <w:r w:rsidDel="00000000" w:rsidR="00000000" w:rsidRPr="00000000">
          <w:rPr>
            <w:b w:val="1"/>
            <w:i w:val="0"/>
            <w:color w:val="000000"/>
            <w:sz w:val="24"/>
            <w:szCs w:val="24"/>
            <w:u w:val="none"/>
            <w:rtl w:val="0"/>
          </w:rPr>
          <w:t xml:space="preserve">96</w:t>
        </w:r>
      </w:hyperlink>
      <w:hyperlink r:id="rId87">
        <w:r w:rsidDel="00000000" w:rsidR="00000000" w:rsidRPr="00000000">
          <w:rPr>
            <w:b w:val="0"/>
            <w:i w:val="0"/>
            <w:color w:val="000000"/>
            <w:sz w:val="24"/>
            <w:szCs w:val="24"/>
            <w:u w:val="none"/>
            <w:rtl w:val="0"/>
          </w:rPr>
          <w:t xml:space="preserve"> (1999), pp. 13910–13913.</w:t>
        </w:r>
      </w:hyperlink>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2. </w:t>
        <w:tab/>
      </w:r>
      <w:hyperlink r:id="rId88">
        <w:r w:rsidDel="00000000" w:rsidR="00000000" w:rsidRPr="00000000">
          <w:rPr>
            <w:b w:val="0"/>
            <w:i w:val="0"/>
            <w:color w:val="000000"/>
            <w:sz w:val="24"/>
            <w:szCs w:val="24"/>
            <w:u w:val="none"/>
            <w:rtl w:val="0"/>
          </w:rPr>
          <w:t xml:space="preserve">K. M. Peck, A. S. Lauring, Complexities of viral mutation rates. </w:t>
        </w:r>
      </w:hyperlink>
      <w:hyperlink r:id="rId89">
        <w:r w:rsidDel="00000000" w:rsidR="00000000" w:rsidRPr="00000000">
          <w:rPr>
            <w:b w:val="0"/>
            <w:i w:val="1"/>
            <w:color w:val="000000"/>
            <w:sz w:val="24"/>
            <w:szCs w:val="24"/>
            <w:u w:val="none"/>
            <w:rtl w:val="0"/>
          </w:rPr>
          <w:t xml:space="preserve">J. Virol.</w:t>
        </w:r>
      </w:hyperlink>
      <w:hyperlink r:id="rId90">
        <w:r w:rsidDel="00000000" w:rsidR="00000000" w:rsidRPr="00000000">
          <w:rPr>
            <w:b w:val="0"/>
            <w:i w:val="0"/>
            <w:color w:val="000000"/>
            <w:sz w:val="24"/>
            <w:szCs w:val="24"/>
            <w:u w:val="none"/>
            <w:rtl w:val="0"/>
          </w:rPr>
          <w:t xml:space="preserve"> </w:t>
        </w:r>
      </w:hyperlink>
      <w:hyperlink r:id="rId91">
        <w:r w:rsidDel="00000000" w:rsidR="00000000" w:rsidRPr="00000000">
          <w:rPr>
            <w:b w:val="1"/>
            <w:i w:val="0"/>
            <w:color w:val="000000"/>
            <w:sz w:val="24"/>
            <w:szCs w:val="24"/>
            <w:u w:val="none"/>
            <w:rtl w:val="0"/>
          </w:rPr>
          <w:t xml:space="preserve">92</w:t>
        </w:r>
      </w:hyperlink>
      <w:hyperlink r:id="rId92">
        <w:r w:rsidDel="00000000" w:rsidR="00000000" w:rsidRPr="00000000">
          <w:rPr>
            <w:b w:val="0"/>
            <w:i w:val="0"/>
            <w:color w:val="000000"/>
            <w:sz w:val="24"/>
            <w:szCs w:val="24"/>
            <w:u w:val="none"/>
            <w:rtl w:val="0"/>
          </w:rPr>
          <w:t xml:space="preserve">, e01031–17 (2018).</w:t>
        </w:r>
      </w:hyperlink>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3. </w:t>
        <w:tab/>
      </w:r>
      <w:hyperlink r:id="rId93">
        <w:r w:rsidDel="00000000" w:rsidR="00000000" w:rsidRPr="00000000">
          <w:rPr>
            <w:b w:val="0"/>
            <w:i w:val="0"/>
            <w:color w:val="000000"/>
            <w:sz w:val="24"/>
            <w:szCs w:val="24"/>
            <w:u w:val="none"/>
            <w:rtl w:val="0"/>
          </w:rPr>
          <w:t xml:space="preserve">M. R. Denison, R. L. Graham, E. F. Donaldson, L. D. Eckerle, R. S. Baric, Coronaviruses: an RNA proofreading machine regulates replication fidelity and diversity. </w:t>
        </w:r>
      </w:hyperlink>
      <w:hyperlink r:id="rId94">
        <w:r w:rsidDel="00000000" w:rsidR="00000000" w:rsidRPr="00000000">
          <w:rPr>
            <w:b w:val="0"/>
            <w:i w:val="1"/>
            <w:color w:val="000000"/>
            <w:sz w:val="24"/>
            <w:szCs w:val="24"/>
            <w:u w:val="none"/>
            <w:rtl w:val="0"/>
          </w:rPr>
          <w:t xml:space="preserve">RNA Biol.</w:t>
        </w:r>
      </w:hyperlink>
      <w:hyperlink r:id="rId95">
        <w:r w:rsidDel="00000000" w:rsidR="00000000" w:rsidRPr="00000000">
          <w:rPr>
            <w:b w:val="0"/>
            <w:i w:val="0"/>
            <w:color w:val="000000"/>
            <w:sz w:val="24"/>
            <w:szCs w:val="24"/>
            <w:u w:val="none"/>
            <w:rtl w:val="0"/>
          </w:rPr>
          <w:t xml:space="preserve"> </w:t>
        </w:r>
      </w:hyperlink>
      <w:hyperlink r:id="rId96">
        <w:r w:rsidDel="00000000" w:rsidR="00000000" w:rsidRPr="00000000">
          <w:rPr>
            <w:b w:val="1"/>
            <w:i w:val="0"/>
            <w:color w:val="000000"/>
            <w:sz w:val="24"/>
            <w:szCs w:val="24"/>
            <w:u w:val="none"/>
            <w:rtl w:val="0"/>
          </w:rPr>
          <w:t xml:space="preserve">8</w:t>
        </w:r>
      </w:hyperlink>
      <w:hyperlink r:id="rId97">
        <w:r w:rsidDel="00000000" w:rsidR="00000000" w:rsidRPr="00000000">
          <w:rPr>
            <w:b w:val="0"/>
            <w:i w:val="0"/>
            <w:color w:val="000000"/>
            <w:sz w:val="24"/>
            <w:szCs w:val="24"/>
            <w:u w:val="none"/>
            <w:rtl w:val="0"/>
          </w:rPr>
          <w:t xml:space="preserve">, 270–279 (2011).</w:t>
        </w:r>
      </w:hyperlink>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4. </w:t>
        <w:tab/>
      </w:r>
      <w:hyperlink r:id="rId98">
        <w:r w:rsidDel="00000000" w:rsidR="00000000" w:rsidRPr="00000000">
          <w:rPr>
            <w:b w:val="0"/>
            <w:i w:val="0"/>
            <w:color w:val="000000"/>
            <w:sz w:val="24"/>
            <w:szCs w:val="24"/>
            <w:u w:val="none"/>
            <w:rtl w:val="0"/>
          </w:rPr>
          <w:t xml:space="preserve">A. E. Gorbalenya, L. Enjuanes, J. Ziebuhr, E. J. Snijder, Nidovirales: evolving the largest RNA virus genome. </w:t>
        </w:r>
      </w:hyperlink>
      <w:hyperlink r:id="rId99">
        <w:r w:rsidDel="00000000" w:rsidR="00000000" w:rsidRPr="00000000">
          <w:rPr>
            <w:b w:val="0"/>
            <w:i w:val="1"/>
            <w:color w:val="000000"/>
            <w:sz w:val="24"/>
            <w:szCs w:val="24"/>
            <w:u w:val="none"/>
            <w:rtl w:val="0"/>
          </w:rPr>
          <w:t xml:space="preserve">Virus Res.</w:t>
        </w:r>
      </w:hyperlink>
      <w:hyperlink r:id="rId100">
        <w:r w:rsidDel="00000000" w:rsidR="00000000" w:rsidRPr="00000000">
          <w:rPr>
            <w:b w:val="0"/>
            <w:i w:val="0"/>
            <w:color w:val="000000"/>
            <w:sz w:val="24"/>
            <w:szCs w:val="24"/>
            <w:u w:val="none"/>
            <w:rtl w:val="0"/>
          </w:rPr>
          <w:t xml:space="preserve"> </w:t>
        </w:r>
      </w:hyperlink>
      <w:hyperlink r:id="rId101">
        <w:r w:rsidDel="00000000" w:rsidR="00000000" w:rsidRPr="00000000">
          <w:rPr>
            <w:b w:val="1"/>
            <w:i w:val="0"/>
            <w:color w:val="000000"/>
            <w:sz w:val="24"/>
            <w:szCs w:val="24"/>
            <w:u w:val="none"/>
            <w:rtl w:val="0"/>
          </w:rPr>
          <w:t xml:space="preserve">117</w:t>
        </w:r>
      </w:hyperlink>
      <w:hyperlink r:id="rId102">
        <w:r w:rsidDel="00000000" w:rsidR="00000000" w:rsidRPr="00000000">
          <w:rPr>
            <w:b w:val="0"/>
            <w:i w:val="0"/>
            <w:color w:val="000000"/>
            <w:sz w:val="24"/>
            <w:szCs w:val="24"/>
            <w:u w:val="none"/>
            <w:rtl w:val="0"/>
          </w:rPr>
          <w:t xml:space="preserve">, 17–37 (2006).</w:t>
        </w:r>
      </w:hyperlink>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5. </w:t>
        <w:tab/>
      </w:r>
      <w:hyperlink r:id="rId103">
        <w:r w:rsidDel="00000000" w:rsidR="00000000" w:rsidRPr="00000000">
          <w:rPr>
            <w:b w:val="0"/>
            <w:i w:val="0"/>
            <w:color w:val="000000"/>
            <w:sz w:val="24"/>
            <w:szCs w:val="24"/>
            <w:u w:val="none"/>
            <w:rtl w:val="0"/>
          </w:rPr>
          <w:t xml:space="preserve">S. Di Giorgio, F. Martignano, M. G. Torcia, G. Mattiuz, S. G. Conticello, Evidence for host-dependent RNA editing in the transcriptome of SARS-CoV-2. </w:t>
        </w:r>
      </w:hyperlink>
      <w:hyperlink r:id="rId104">
        <w:r w:rsidDel="00000000" w:rsidR="00000000" w:rsidRPr="00000000">
          <w:rPr>
            <w:b w:val="0"/>
            <w:i w:val="1"/>
            <w:color w:val="000000"/>
            <w:sz w:val="24"/>
            <w:szCs w:val="24"/>
            <w:u w:val="none"/>
            <w:rtl w:val="0"/>
          </w:rPr>
          <w:t xml:space="preserve">Science Advances</w:t>
        </w:r>
      </w:hyperlink>
      <w:hyperlink r:id="rId105">
        <w:r w:rsidDel="00000000" w:rsidR="00000000" w:rsidRPr="00000000">
          <w:rPr>
            <w:b w:val="0"/>
            <w:i w:val="0"/>
            <w:color w:val="000000"/>
            <w:sz w:val="24"/>
            <w:szCs w:val="24"/>
            <w:u w:val="none"/>
            <w:rtl w:val="0"/>
          </w:rPr>
          <w:t xml:space="preserve">, eabb5813 (2020).</w:t>
        </w:r>
      </w:hyperlink>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6. </w:t>
        <w:tab/>
      </w:r>
      <w:hyperlink r:id="rId106">
        <w:r w:rsidDel="00000000" w:rsidR="00000000" w:rsidRPr="00000000">
          <w:rPr>
            <w:b w:val="0"/>
            <w:i w:val="0"/>
            <w:color w:val="000000"/>
            <w:sz w:val="24"/>
            <w:szCs w:val="24"/>
            <w:u w:val="none"/>
            <w:rtl w:val="0"/>
          </w:rPr>
          <w:t xml:space="preserve">L. L. M. Poon, T. Song, R. Rosenfeld, X. Lin, M. B. Rogers, B. Zhou, R. Sebra, R. A. Halpin, Y. Guan, A. Twaddle, Others, Quantifying influenza virus diversity and transmission in humans. </w:t>
        </w:r>
      </w:hyperlink>
      <w:hyperlink r:id="rId107">
        <w:r w:rsidDel="00000000" w:rsidR="00000000" w:rsidRPr="00000000">
          <w:rPr>
            <w:b w:val="0"/>
            <w:i w:val="1"/>
            <w:color w:val="000000"/>
            <w:sz w:val="24"/>
            <w:szCs w:val="24"/>
            <w:u w:val="none"/>
            <w:rtl w:val="0"/>
          </w:rPr>
          <w:t xml:space="preserve">Nat. Genet.</w:t>
        </w:r>
      </w:hyperlink>
      <w:hyperlink r:id="rId108">
        <w:r w:rsidDel="00000000" w:rsidR="00000000" w:rsidRPr="00000000">
          <w:rPr>
            <w:b w:val="0"/>
            <w:i w:val="0"/>
            <w:color w:val="000000"/>
            <w:sz w:val="24"/>
            <w:szCs w:val="24"/>
            <w:u w:val="none"/>
            <w:rtl w:val="0"/>
          </w:rPr>
          <w:t xml:space="preserve"> </w:t>
        </w:r>
      </w:hyperlink>
      <w:hyperlink r:id="rId109">
        <w:r w:rsidDel="00000000" w:rsidR="00000000" w:rsidRPr="00000000">
          <w:rPr>
            <w:b w:val="1"/>
            <w:i w:val="0"/>
            <w:color w:val="000000"/>
            <w:sz w:val="24"/>
            <w:szCs w:val="24"/>
            <w:u w:val="none"/>
            <w:rtl w:val="0"/>
          </w:rPr>
          <w:t xml:space="preserve">48</w:t>
        </w:r>
      </w:hyperlink>
      <w:hyperlink r:id="rId110">
        <w:r w:rsidDel="00000000" w:rsidR="00000000" w:rsidRPr="00000000">
          <w:rPr>
            <w:b w:val="0"/>
            <w:i w:val="0"/>
            <w:color w:val="000000"/>
            <w:sz w:val="24"/>
            <w:szCs w:val="24"/>
            <w:u w:val="none"/>
            <w:rtl w:val="0"/>
          </w:rPr>
          <w:t xml:space="preserve">, 195 (2016).</w:t>
        </w:r>
      </w:hyperlink>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7. </w:t>
        <w:tab/>
      </w:r>
      <w:hyperlink r:id="rId111">
        <w:r w:rsidDel="00000000" w:rsidR="00000000" w:rsidRPr="00000000">
          <w:rPr>
            <w:b w:val="0"/>
            <w:i w:val="0"/>
            <w:color w:val="000000"/>
            <w:sz w:val="24"/>
            <w:szCs w:val="24"/>
            <w:u w:val="none"/>
            <w:rtl w:val="0"/>
          </w:rPr>
          <w:t xml:space="preserve">C. Barbezange, L. Jones, H. Blanc, O. Isakov, G. Celniker, V. Enouf, N. Shomron, M. Vignuzzi, S. van der Werf, Seasonal genetic drift of human influenza A virus quasispecies revealed by deep sequencing. </w:t>
        </w:r>
      </w:hyperlink>
      <w:hyperlink r:id="rId112">
        <w:r w:rsidDel="00000000" w:rsidR="00000000" w:rsidRPr="00000000">
          <w:rPr>
            <w:b w:val="0"/>
            <w:i w:val="1"/>
            <w:color w:val="000000"/>
            <w:sz w:val="24"/>
            <w:szCs w:val="24"/>
            <w:u w:val="none"/>
            <w:rtl w:val="0"/>
          </w:rPr>
          <w:t xml:space="preserve">Front. Microbiol.</w:t>
        </w:r>
      </w:hyperlink>
      <w:hyperlink r:id="rId113">
        <w:r w:rsidDel="00000000" w:rsidR="00000000" w:rsidRPr="00000000">
          <w:rPr>
            <w:b w:val="0"/>
            <w:i w:val="0"/>
            <w:color w:val="000000"/>
            <w:sz w:val="24"/>
            <w:szCs w:val="24"/>
            <w:u w:val="none"/>
            <w:rtl w:val="0"/>
          </w:rPr>
          <w:t xml:space="preserve"> </w:t>
        </w:r>
      </w:hyperlink>
      <w:hyperlink r:id="rId114">
        <w:r w:rsidDel="00000000" w:rsidR="00000000" w:rsidRPr="00000000">
          <w:rPr>
            <w:b w:val="1"/>
            <w:i w:val="0"/>
            <w:color w:val="000000"/>
            <w:sz w:val="24"/>
            <w:szCs w:val="24"/>
            <w:u w:val="none"/>
            <w:rtl w:val="0"/>
          </w:rPr>
          <w:t xml:space="preserve">9</w:t>
        </w:r>
      </w:hyperlink>
      <w:hyperlink r:id="rId115">
        <w:r w:rsidDel="00000000" w:rsidR="00000000" w:rsidRPr="00000000">
          <w:rPr>
            <w:b w:val="0"/>
            <w:i w:val="0"/>
            <w:color w:val="000000"/>
            <w:sz w:val="24"/>
            <w:szCs w:val="24"/>
            <w:u w:val="none"/>
            <w:rtl w:val="0"/>
          </w:rPr>
          <w:t xml:space="preserve">, 2596 (2018).</w:t>
        </w:r>
      </w:hyperlink>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8. </w:t>
        <w:tab/>
      </w:r>
      <w:hyperlink r:id="rId116">
        <w:r w:rsidDel="00000000" w:rsidR="00000000" w:rsidRPr="00000000">
          <w:rPr>
            <w:b w:val="0"/>
            <w:i w:val="0"/>
            <w:color w:val="000000"/>
            <w:sz w:val="24"/>
            <w:szCs w:val="24"/>
            <w:u w:val="none"/>
            <w:rtl w:val="0"/>
          </w:rPr>
          <w:t xml:space="preserve">M. K. Borucki, N. M. Collette, L. L. Coffey, K. K. A. Van Rompay, M. H. Hwang, J. B. Thissen, J. E. Allen, A. T. Zemla, Multiscale analysis for patterns of Zika virus genotype emergence, spread, and consequence. </w:t>
        </w:r>
      </w:hyperlink>
      <w:hyperlink r:id="rId117">
        <w:r w:rsidDel="00000000" w:rsidR="00000000" w:rsidRPr="00000000">
          <w:rPr>
            <w:b w:val="0"/>
            <w:i w:val="1"/>
            <w:color w:val="000000"/>
            <w:sz w:val="24"/>
            <w:szCs w:val="24"/>
            <w:u w:val="none"/>
            <w:rtl w:val="0"/>
          </w:rPr>
          <w:t xml:space="preserve">PLoS One</w:t>
        </w:r>
      </w:hyperlink>
      <w:hyperlink r:id="rId118">
        <w:r w:rsidDel="00000000" w:rsidR="00000000" w:rsidRPr="00000000">
          <w:rPr>
            <w:b w:val="0"/>
            <w:i w:val="0"/>
            <w:color w:val="000000"/>
            <w:sz w:val="24"/>
            <w:szCs w:val="24"/>
            <w:u w:val="none"/>
            <w:rtl w:val="0"/>
          </w:rPr>
          <w:t xml:space="preserve">. </w:t>
        </w:r>
      </w:hyperlink>
      <w:hyperlink r:id="rId119">
        <w:r w:rsidDel="00000000" w:rsidR="00000000" w:rsidRPr="00000000">
          <w:rPr>
            <w:b w:val="1"/>
            <w:i w:val="0"/>
            <w:color w:val="000000"/>
            <w:sz w:val="24"/>
            <w:szCs w:val="24"/>
            <w:u w:val="none"/>
            <w:rtl w:val="0"/>
          </w:rPr>
          <w:t xml:space="preserve">14</w:t>
        </w:r>
      </w:hyperlink>
      <w:hyperlink r:id="rId120">
        <w:r w:rsidDel="00000000" w:rsidR="00000000" w:rsidRPr="00000000">
          <w:rPr>
            <w:b w:val="0"/>
            <w:i w:val="0"/>
            <w:color w:val="000000"/>
            <w:sz w:val="24"/>
            <w:szCs w:val="24"/>
            <w:u w:val="none"/>
            <w:rtl w:val="0"/>
          </w:rPr>
          <w:t xml:space="preserve"> (2019).</w:t>
        </w:r>
      </w:hyperlink>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9. </w:t>
        <w:tab/>
      </w:r>
      <w:hyperlink r:id="rId121">
        <w:r w:rsidDel="00000000" w:rsidR="00000000" w:rsidRPr="00000000">
          <w:rPr>
            <w:b w:val="0"/>
            <w:i w:val="0"/>
            <w:color w:val="000000"/>
            <w:sz w:val="24"/>
            <w:szCs w:val="24"/>
            <w:u w:val="none"/>
            <w:rtl w:val="0"/>
          </w:rPr>
          <w:t xml:space="preserve">D. J. Park, G. Dudas, S. Wohl, A. Goba, S. L. M. Whitmer, K. G. Andersen, R. S. Sealfon, J. T. Ladner, J. R. Kugelman, C. B. Matranga, Others, Ebola virus epidemiology, transmission, and evolution during seven months in Sierra Leone. </w:t>
        </w:r>
      </w:hyperlink>
      <w:hyperlink r:id="rId122">
        <w:r w:rsidDel="00000000" w:rsidR="00000000" w:rsidRPr="00000000">
          <w:rPr>
            <w:b w:val="0"/>
            <w:i w:val="1"/>
            <w:color w:val="000000"/>
            <w:sz w:val="24"/>
            <w:szCs w:val="24"/>
            <w:u w:val="none"/>
            <w:rtl w:val="0"/>
          </w:rPr>
          <w:t xml:space="preserve">Cell</w:t>
        </w:r>
      </w:hyperlink>
      <w:hyperlink r:id="rId123">
        <w:r w:rsidDel="00000000" w:rsidR="00000000" w:rsidRPr="00000000">
          <w:rPr>
            <w:b w:val="0"/>
            <w:i w:val="0"/>
            <w:color w:val="000000"/>
            <w:sz w:val="24"/>
            <w:szCs w:val="24"/>
            <w:u w:val="none"/>
            <w:rtl w:val="0"/>
          </w:rPr>
          <w:t xml:space="preserve">. </w:t>
        </w:r>
      </w:hyperlink>
      <w:hyperlink r:id="rId124">
        <w:r w:rsidDel="00000000" w:rsidR="00000000" w:rsidRPr="00000000">
          <w:rPr>
            <w:b w:val="1"/>
            <w:i w:val="0"/>
            <w:color w:val="000000"/>
            <w:sz w:val="24"/>
            <w:szCs w:val="24"/>
            <w:u w:val="none"/>
            <w:rtl w:val="0"/>
          </w:rPr>
          <w:t xml:space="preserve">161</w:t>
        </w:r>
      </w:hyperlink>
      <w:hyperlink r:id="rId125">
        <w:r w:rsidDel="00000000" w:rsidR="00000000" w:rsidRPr="00000000">
          <w:rPr>
            <w:b w:val="0"/>
            <w:i w:val="0"/>
            <w:color w:val="000000"/>
            <w:sz w:val="24"/>
            <w:szCs w:val="24"/>
            <w:u w:val="none"/>
            <w:rtl w:val="0"/>
          </w:rPr>
          <w:t xml:space="preserve">, 1516–1526 (2015).</w:t>
        </w:r>
      </w:hyperlink>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480" w:right="0" w:hanging="480"/>
        <w:jc w:val="left"/>
        <w:rPr>
          <w:b w:val="0"/>
          <w:i w:val="0"/>
          <w:color w:val="000000"/>
          <w:sz w:val="24"/>
          <w:szCs w:val="24"/>
        </w:rPr>
      </w:pPr>
      <w:r w:rsidDel="00000000" w:rsidR="00000000" w:rsidRPr="00000000">
        <w:rPr>
          <w:b w:val="0"/>
          <w:i w:val="0"/>
          <w:color w:val="000000"/>
          <w:sz w:val="24"/>
          <w:szCs w:val="24"/>
          <w:rtl w:val="0"/>
        </w:rPr>
        <w:t xml:space="preserve">10. </w:t>
        <w:tab/>
      </w:r>
      <w:hyperlink r:id="rId126">
        <w:r w:rsidDel="00000000" w:rsidR="00000000" w:rsidRPr="00000000">
          <w:rPr>
            <w:b w:val="0"/>
            <w:i w:val="0"/>
            <w:color w:val="000000"/>
            <w:sz w:val="24"/>
            <w:szCs w:val="24"/>
            <w:u w:val="none"/>
            <w:rtl w:val="0"/>
          </w:rPr>
          <w:t xml:space="preserve">D. Ramazzotti, F. Angaroni, D. Maspero, C. Gambacorti-Passerini, M. Antoniotti, A. Graudenzi, R. Piazza, Characterization of intra-host SARS-CoV-2 variants improves phylogenomic reconstruction and may reveal functionally convergent mutations. </w:t>
        </w:r>
      </w:hyperlink>
      <w:hyperlink r:id="rId127">
        <w:r w:rsidDel="00000000" w:rsidR="00000000" w:rsidRPr="00000000">
          <w:rPr>
            <w:b w:val="0"/>
            <w:i w:val="1"/>
            <w:color w:val="000000"/>
            <w:sz w:val="24"/>
            <w:szCs w:val="24"/>
            <w:u w:val="none"/>
            <w:rtl w:val="0"/>
          </w:rPr>
          <w:t xml:space="preserve">bioRxiv</w:t>
        </w:r>
      </w:hyperlink>
      <w:hyperlink r:id="rId128">
        <w:r w:rsidDel="00000000" w:rsidR="00000000" w:rsidRPr="00000000">
          <w:rPr>
            <w:b w:val="0"/>
            <w:i w:val="0"/>
            <w:color w:val="000000"/>
            <w:sz w:val="24"/>
            <w:szCs w:val="24"/>
            <w:u w:val="none"/>
            <w:rtl w:val="0"/>
          </w:rPr>
          <w:t xml:space="preserve"> (2020).</w:t>
        </w:r>
      </w:hyperlink>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sectPr>
      <w:type w:val="nextPage"/>
      <w:pgSz w:h="15840" w:w="12240"/>
      <w:pgMar w:bottom="1400" w:top="1500" w:left="1440" w:right="700" w:header="0" w:footer="1211"/>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vid Posada" w:id="6" w:date="2020-06-29T06:46:01Z">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is not a virus, is a disease, so this statement needs to be rewritten</w:t>
      </w:r>
    </w:p>
  </w:comment>
  <w:comment w:author="David Posada" w:id="7" w:date="2020-06-29T06:46:40Z">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rapidly than OR rapidly compared to</w:t>
      </w:r>
    </w:p>
  </w:comment>
  <w:comment w:author="David Posada" w:id="61" w:date="2020-06-29T08:18:12Z">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which datasets</w:t>
      </w:r>
    </w:p>
  </w:comment>
  <w:comment w:author="David Posada" w:id="53" w:date="2020-06-29T08:07:21Z">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well redacted: you are comparing the iSNV profile with the NYC SNPs? No, you are comparing  two profiles</w:t>
      </w:r>
    </w:p>
  </w:comment>
  <w:comment w:author="David Posada" w:id="57" w:date="2020-06-29T08:18:32Z">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what is the purpose of this exercise</w:t>
      </w:r>
    </w:p>
  </w:comment>
  <w:comment w:author="Ina Berry" w:id="58" w:date="2020-06-29T16:08:29Z">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there is merit in investigating this, but I think some more info on the amount of SARS-CoV-2 intra-host diversity might be warranted. For instance, in DENV, Rodriguez-Roche et al (PMID: 26889031) found iSNVs in the beginning of an epidemic became major variants by the end of it, increasing severity. Also, another good reference is PMID: 22647702</w:t>
      </w:r>
    </w:p>
  </w:comment>
  <w:comment w:author="Ina Berry" w:id="91" w:date="2020-06-29T17:47:03Z">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restructuring the sentences and re-writing this paragraph to be more clear. I am having trouble following here.</w:t>
      </w:r>
    </w:p>
  </w:comment>
  <w:comment w:author="David Posada" w:id="59" w:date="2020-06-29T08:17:15Z">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which one appears as a SNP?</w:t>
      </w:r>
    </w:p>
  </w:comment>
  <w:comment w:author="David Posada" w:id="60" w:date="2020-06-29T08:17:15Z">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which one appears as a SNP?</w:t>
      </w:r>
    </w:p>
  </w:comment>
  <w:comment w:author="David Posada" w:id="50" w:date="2020-06-29T08:04:31Z">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otherwise define "interhost SNP"</w:t>
      </w:r>
    </w:p>
  </w:comment>
  <w:comment w:author="David Posada" w:id="48" w:date="2020-06-29T07:59:51Z">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already said this in the first statement of this paragraph</w:t>
      </w:r>
    </w:p>
  </w:comment>
  <w:comment w:author="David Posada" w:id="46" w:date="2020-06-29T08:03:45Z">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mix in the same samples?? nope</w:t>
      </w:r>
    </w:p>
  </w:comment>
  <w:comment w:author="David Posada" w:id="47" w:date="2020-06-29T07:59:25Z">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what? why do you put this statement here?</w:t>
      </w:r>
    </w:p>
  </w:comment>
  <w:comment w:author="David Posada" w:id="49" w:date="2020-06-29T08:03:09Z">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mean the fraction of; rewrite</w:t>
      </w:r>
    </w:p>
  </w:comment>
  <w:comment w:author="David Posada" w:id="126" w:date="2020-06-29T10:37:14Z">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 you want to show an example command</w:t>
      </w:r>
    </w:p>
  </w:comment>
  <w:comment w:author="David Posada" w:id="51" w:date="2020-06-29T08:05:00Z">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you mean the mutational spectrum?</w:t>
      </w:r>
    </w:p>
  </w:comment>
  <w:comment w:author="David Posada" w:id="62" w:date="2020-06-29T08:20:58Z">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does not mean much; at least you just put a list and end of story. Why do not you compare these fractions for iSNVs vs. SNPs?</w:t>
      </w:r>
    </w:p>
  </w:comment>
  <w:comment w:author="Ina Berry" w:id="63" w:date="2020-06-29T16:14:17Z">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agree</w:t>
      </w:r>
    </w:p>
  </w:comment>
  <w:comment w:author="Ina Berry" w:id="117" w:date="2020-06-29T18:08:10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you use jmodel test to decide what model to use?</w:t>
      </w:r>
    </w:p>
  </w:comment>
  <w:comment w:author="Ina Berry" w:id="114" w:date="2020-06-29T18:05:00Z">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way too low. I think you need at least 1000x to call low-frequency iSNVs.</w:t>
      </w:r>
    </w:p>
  </w:comment>
  <w:comment w:author="Todd Treangen" w:id="115" w:date="2020-06-29T18:49:12Z">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Ina, note we also set the minimal iSNV coverage to 10X for transmission analyses, so with minimal AF of 2%, this would be 500X min coverage for variant calls. +ns58@rice.edu +yl181@rice.edu can you check how many of our iSNV calls occurred below 500X coverage? and then how many below 100X? etc</w:t>
      </w:r>
    </w:p>
  </w:comment>
  <w:comment w:author="Ina Berry" w:id="116" w:date="2020-06-29T19:44:59Z">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 ok, it might be good to clarify that so the reviewers don't think the same as I did.</w:t>
      </w:r>
    </w:p>
  </w:comment>
  <w:comment w:author="Mike Lee" w:id="129" w:date="2020-06-29T13:42:08Z">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needs to be a supp file that lists the GISAID IDs of the genomes incorporated here. Unless i'm missing it somewhere, right now it's impossible to know which ~7,000 were used.</w:t>
      </w:r>
    </w:p>
  </w:comment>
  <w:comment w:author="Ina Berry" w:id="123" w:date="2020-06-29T18:10:21Z">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repetition</w:t>
      </w:r>
    </w:p>
  </w:comment>
  <w:comment w:author="Ina Berry" w:id="111" w:date="2020-06-29T18:06:22Z">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your Phred score threshold? Did you mask nucleotides with Phred below a certain level.</w:t>
      </w:r>
    </w:p>
  </w:comment>
  <w:comment w:author="Todd Treangen" w:id="112" w:date="2020-06-29T19:14:20Z">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trimmomatic was ran on the reads, not sure what the exact parameter settings were, some listed above</w:t>
      </w:r>
    </w:p>
  </w:comment>
  <w:comment w:author="Ina Berry" w:id="113" w:date="2020-06-29T19:48:48Z">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Phred score for variant calling is chosen for consensus calling, after trimming and after mapping. Not sure what LoFreq uses as default, but we always set it to minimum of 30 (99.99% accuracy). If you are going to report all the other thresholds then I think Phred is important to add too. That one I usually report too, even though I don't bother about most other thresholds.</w:t>
      </w:r>
    </w:p>
  </w:comment>
  <w:comment w:author="Ina Berry" w:id="38" w:date="2020-06-29T15:00:20Z">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algorithms available to discern these for reference mapping, and it is not an issue in de novo assembly.</w:t>
      </w:r>
    </w:p>
  </w:comment>
  <w:comment w:author="Ina Berry" w:id="64" w:date="2020-06-29T18:14:50Z">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this done on SNPs?</w:t>
      </w:r>
    </w:p>
  </w:comment>
  <w:comment w:author="Ina Berry" w:id="125" w:date="2020-06-29T18:11:44Z">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you don't think that these might have error too? I think they do and I think it is a mistake to lower the threshold here.</w:t>
      </w:r>
    </w:p>
  </w:comment>
  <w:comment w:author="Ina Berry" w:id="45" w:date="2020-06-29T18:14:40Z">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Illumina error rate is low, if you only looked at variants at 2% or higher that should put you above the Illumina error rate</w:t>
      </w:r>
    </w:p>
  </w:comment>
  <w:comment w:author="Ina Berry" w:id="25" w:date="2020-06-29T18:14:29Z">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Honestly, I don't think you need this paragraph here at all. Explain iSNV patterns in their own subsection.</w:t>
      </w:r>
    </w:p>
  </w:comment>
  <w:comment w:author="Ina Berry" w:id="79" w:date="2020-06-29T17:29:48Z">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the other way around since you don't have time stamps.</w:t>
      </w:r>
    </w:p>
  </w:comment>
  <w:comment w:author="Ina Berry" w:id="144" w:date="2020-06-29T16:32:47Z">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need better description, it is not clear to me what is meant by intersection size, what the numbers on the left represent, and what the x-axis is on the chart</w:t>
      </w:r>
    </w:p>
  </w:comment>
  <w:comment w:author="Ina Berry" w:id="141" w:date="2020-06-29T17:25:57Z">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results</w:t>
      </w:r>
    </w:p>
  </w:comment>
  <w:comment w:author="Ina Berry" w:id="140" w:date="2020-06-29T17:25:55Z">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resutls</w:t>
      </w:r>
    </w:p>
  </w:comment>
  <w:comment w:author="Michael" w:id="148" w:date="2020-06-29T16:35:49Z">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image to say iSNV locations</w:t>
      </w:r>
    </w:p>
  </w:comment>
  <w:comment w:author="Ina Berry" w:id="84" w:date="2020-06-29T17:36:47Z">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in the beginning you say that you are doing this to test your ability to detect those, it is nice to have a one-sentence conclusion about how your results support this.</w:t>
      </w:r>
    </w:p>
  </w:comment>
  <w:comment w:author="Ina Berry" w:id="85" w:date="2020-06-29T17:31:08Z">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any frequency? Should you not use the same cutoff as for all the other analyses so far?</w:t>
      </w:r>
    </w:p>
  </w:comment>
  <w:comment w:author="David Posada" w:id="124" w:date="2020-06-29T10:35:47Z">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LFV??</w:t>
      </w:r>
    </w:p>
  </w:comment>
  <w:comment w:author="David Posada" w:id="119" w:date="2020-06-29T10:32:48Z">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count iSNVs we counted iSNVs?</w:t>
      </w:r>
    </w:p>
  </w:comment>
  <w:comment w:author="David Posada" w:id="39" w:date="2020-06-29T07:48:35Z">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exhaustive list should be in a table probably in supmat</w:t>
      </w:r>
    </w:p>
  </w:comment>
  <w:comment w:author="David Posada" w:id="122" w:date="2020-06-29T10:35:39Z">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uf, this is very difficult to undestand; it is better explained in results. Be short but precise</w:t>
      </w:r>
    </w:p>
  </w:comment>
  <w:comment w:author="David Posada" w:id="109" w:date="2020-06-29T10:31:45Z">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and methods reads like a telegram; I would redact much more</w:t>
      </w:r>
    </w:p>
  </w:comment>
  <w:comment w:author="David Posada" w:id="121" w:date="2020-06-29T10:34:59Z">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w:t>
      </w:r>
    </w:p>
  </w:comment>
  <w:comment w:author="David Posada" w:id="120" w:date="2020-06-29T10:34:37Z">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know what you did but here is very difficult to understand it clearly</w:t>
      </w:r>
    </w:p>
  </w:comment>
  <w:comment w:author="David Posada" w:id="40" w:date="2020-06-29T07:49:00Z">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Fritz Sedlazeck" w:id="41" w:date="2020-06-29T13:35:16Z">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basically counted the number of breakpoints of the SV overlapping with the different annotated regions. Then normalized by the size of the annotated region so we could compare the variation load between them. +helmy.medhat@gmail.com right?</w:t>
      </w:r>
    </w:p>
  </w:comment>
  <w:comment w:author="Medhat Helmy" w:id="42" w:date="2020-06-29T13:48:02Z">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that is right so if we have 1 SV in region 100bp then the value in y-axes will be 0,01</w:t>
      </w:r>
    </w:p>
  </w:comment>
  <w:comment w:author="Mike Lee" w:id="130" w:date="2020-06-29T13:08:15Z">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currently need to "Sign in or Sign up" to access the scripts, can we change that?</w:t>
      </w:r>
    </w:p>
  </w:comment>
  <w:comment w:author="Mike Lee" w:id="131" w:date="2020-06-29T14:03:48Z">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it seems the page doesn't exist yet either</w:t>
      </w:r>
    </w:p>
  </w:comment>
  <w:comment w:author="David Posada" w:id="52" w:date="2020-06-29T08:08:23Z">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profile (I would use mutational spectrum)</w:t>
      </w:r>
    </w:p>
  </w:comment>
  <w:comment w:author="David Posada" w:id="54" w:date="2020-06-29T08:10:12Z">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KS values does not mean much unless all sample sizes involved are identical (and still, what do you want to push here?)</w:t>
      </w:r>
    </w:p>
  </w:comment>
  <w:comment w:author="David Posada" w:id="55" w:date="2020-06-29T08:11:35Z">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p=0.0016 is significant by (standard) definition, why do you want to enter into a consideration?</w:t>
      </w:r>
    </w:p>
  </w:comment>
  <w:comment w:author="Ina Berry" w:id="56" w:date="2020-06-29T15:51:49Z">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w:t>
      </w:r>
    </w:p>
  </w:comment>
  <w:comment w:author="David Posada" w:id="11" w:date="2020-06-29T07:12:43Z">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they only say "The SNV frequency and number of transversions are compatible with the mutation rates observed in coronaviruses [10–6/−7; (39)] ", and it is not clear to me they are talking about GISAID data...or to their own samples. Probably the latter</w:t>
      </w:r>
    </w:p>
  </w:comment>
  <w:comment w:author="David Posada" w:id="14" w:date="2020-06-29T07:14:41Z">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GISAID has already been mentioned above, without an explanation of the acronym</w:t>
      </w:r>
    </w:p>
  </w:comment>
  <w:comment w:author="David Posada" w:id="12" w:date="2020-06-29T07:13:57Z">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what? why is this relevant?</w:t>
      </w:r>
    </w:p>
  </w:comment>
  <w:comment w:author="Ina Berry" w:id="13" w:date="2020-06-29T14:31:12Z">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it is relevant either.</w:t>
      </w:r>
    </w:p>
  </w:comment>
  <w:comment w:author="David Posada" w:id="43" w:date="2020-06-29T07:51:01Z">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might be better in discussion</w:t>
      </w:r>
    </w:p>
  </w:comment>
  <w:comment w:author="Fritz Sedlazeck" w:id="44" w:date="2020-06-29T13:36:38Z">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see your point. Wanted to rise confidence that our set is more comprehensive and still accurate..</w:t>
      </w:r>
    </w:p>
  </w:comment>
  <w:comment w:author="David Posada" w:id="5" w:date="2020-06-29T07:05:20Z">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believe the abstract has room for improvement. It should focus on the 3 or 4 main messages and remove less important details, and be precise with every single statement. Imho, this is not the case right now. I suggested some fixed, but some parts should probably be rewritten</w:t>
      </w:r>
    </w:p>
  </w:comment>
  <w:comment w:author="David Posada" w:id="98" w:date="2020-06-29T10:16:33Z">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biases?</w:t>
      </w:r>
    </w:p>
  </w:comment>
  <w:comment w:author="David Posada" w:id="99" w:date="2020-06-29T10:16:46Z">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you know?</w:t>
      </w:r>
    </w:p>
  </w:comment>
  <w:comment w:author="David Posada" w:id="75" w:date="2020-06-29T09:50:18Z">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clearly which patient is which and which samples belong to the same  patient</w:t>
      </w:r>
    </w:p>
  </w:comment>
  <w:comment w:author="Ina Berry" w:id="76" w:date="2020-06-29T17:33:47Z">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agree, this needs to be re-written.</w:t>
      </w:r>
    </w:p>
  </w:comment>
  <w:comment w:author="David Posada" w:id="78" w:date="2020-06-29T09:50:51Z">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informal; redact with full statements</w:t>
      </w:r>
    </w:p>
  </w:comment>
  <w:comment w:author="David Posada" w:id="95" w:date="2020-06-29T10:14:57Z">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summary, you talk about 7,000. It feels weird to start the discussion with a different number</w:t>
      </w:r>
    </w:p>
  </w:comment>
  <w:comment w:author="David Posada" w:id="96" w:date="2020-06-29T10:15:18Z">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have not defined "profile"</w:t>
      </w:r>
    </w:p>
  </w:comment>
  <w:comment w:author="Todd Treangen" w:id="142" w:date="2020-06-28T13:07:55Z">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+ns58@rice.edu panel A might need some tweaks to clearly indicate what we are trying to say w.r.t the upset plot (cc +svillapol@gmail.com ) but it is a great start imho.</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Nick Sapoval_</w:t>
      </w:r>
    </w:p>
  </w:comment>
  <w:comment w:author="Ina Berry" w:id="143" w:date="2020-06-29T16:19:26Z">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agree, it is not clear to me from panel A what is meant.</w:t>
      </w:r>
    </w:p>
  </w:comment>
  <w:comment w:author="Todd Treangen" w:id="134" w:date="2020-06-28T13:04:41Z">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+ns58@rice.edu panel D needs reformatting; D overlaps the figure, we should put in bold the mutations (A&gt;T, etc), and lets align the legends in panel A,B,C so that are all top left corner aligned</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Nick Sapoval_</w:t>
      </w:r>
    </w:p>
  </w:comment>
  <w:comment w:author="David Posada" w:id="135" w:date="2020-06-29T07:07:35Z">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panel A, I do not see a GISAID bar</w:t>
      </w:r>
    </w:p>
  </w:comment>
  <w:comment w:author="Todd Treangen" w:id="3" w:date="2020-06-28T13:19:51Z">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currently 191 words, max 150</w:t>
      </w:r>
    </w:p>
  </w:comment>
  <w:comment w:author="Medhat Helmy" w:id="4" w:date="2020-06-28T14:28:59Z">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pandemic has sparked a vital need to reveal the underlying biology coronavirus. There are a rather small number of single nucleotide polymorphisms (SNPs) that separate the main SARS-CoV-2 clades that have evolved while SARS-CoV-2 has spread throughout the world. We investigated over 7,000 SARS-CoV-2 datasets and studied its intrahost and interhost diversity. We reveal a diverse intrahost variant landscape, likely due to a complex combination of host-mediated processes. We also identified intrahost single nucleotide variants (iSNV) shared both within and between COVID-19 positive patients, with some reaching consensus level frequencies, highlighting their utility for transmission analyses. Also, we were able to identify population-wide structural variation, highlighting both already identified smaller SVs and new variability in key genes (ORF8, Spike). Our findings allow for better qRT-PCR diagnostic design, enhanced understanding of the variability of the SARS-CoV-2 transcriptome, and foundational looks into the utility of iSNVs for tracking the transmission of SARS-CoV-2.</w:t>
      </w:r>
    </w:p>
  </w:comment>
  <w:comment w:author="David Posada" w:id="34" w:date="2020-06-29T07:46:27Z">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therefore?</w:t>
      </w:r>
    </w:p>
  </w:comment>
  <w:comment w:author="David Posada" w:id="8" w:date="2020-06-29T06:59:17Z">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along these lines</w:t>
      </w:r>
    </w:p>
  </w:comment>
  <w:comment w:author="Todd Treangen" w:id="146" w:date="2020-06-28T13:11:05Z">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+Michael.Jochum@bcm.edu can you change SNV locations to read "iSNV locations". also if you can manage to combine both into a single figure that would be great, but not essential cc +ns58@rice.edu</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michael.jochum@bcm.edu_</w:t>
      </w:r>
    </w:p>
  </w:comment>
  <w:comment w:author="Mike Lee" w:id="147" w:date="2020-06-29T13:51:37Z">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would be good to explicitly state what the scale bars are here. I'm still not totally clear on why one is as counts and the other as frequencies. It also looks like the SNPs are virtually all a frequency of 1 or near 1?</w:t>
      </w:r>
    </w:p>
  </w:comment>
  <w:comment w:author="David Posada" w:id="33" w:date="2020-06-29T07:45:50Z">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be explained in methods, not here</w:t>
      </w:r>
    </w:p>
  </w:comment>
  <w:comment w:author="David Posada" w:id="35" w:date="2020-06-29T07:46:34Z">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so?</w:t>
      </w:r>
    </w:p>
  </w:comment>
  <w:comment w:author="Fritz Sedlazeck" w:id="36" w:date="2020-06-29T13:32:17Z">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larger SV are more likely indications of the connection between the leader protein and other components. Thus we ignored them as they likely dont show "real" variations but rather "transcription" patterns.</w:t>
      </w:r>
    </w:p>
  </w:comment>
  <w:comment w:author="David Posada" w:id="9" w:date="2020-06-29T06:52:43Z">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shared within??? what do you mean?</w:t>
      </w:r>
    </w:p>
  </w:comment>
  <w:comment w:author="David Posada" w:id="18" w:date="2020-06-29T07:30:13Z">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repetitive; there is a very similar paragraph a few lines above</w:t>
      </w:r>
    </w:p>
  </w:comment>
  <w:comment w:author="David Posada" w:id="37" w:date="2020-06-29T07:47:06Z">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does this number come from?</w:t>
      </w:r>
    </w:p>
  </w:comment>
  <w:comment w:author="David Posada" w:id="28" w:date="2020-06-29T07:39:14Z">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this info all of a sudden?</w:t>
      </w:r>
    </w:p>
  </w:comment>
  <w:comment w:author="David Posada" w:id="29" w:date="2020-06-29T07:40:09Z">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informal</w:t>
      </w:r>
    </w:p>
  </w:comment>
  <w:comment w:author="David Posada" w:id="22" w:date="2020-06-29T07:36:27Z">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1A should be mentioned before FIgure 1B</w:t>
      </w:r>
    </w:p>
  </w:comment>
  <w:comment w:author="David Posada" w:id="26" w:date="2020-06-29T07:39:33Z">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interesting patterns? tell us!</w:t>
      </w:r>
    </w:p>
  </w:comment>
  <w:comment w:author="David Posada" w:id="30" w:date="2020-06-29T07:40:55Z">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this section is about SVs...</w:t>
      </w:r>
    </w:p>
  </w:comment>
  <w:comment w:author="David Posada" w:id="23" w:date="2020-06-29T07:37:33Z">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mean ?</w:t>
      </w:r>
    </w:p>
  </w:comment>
  <w:comment w:author="David Posada" w:id="17" w:date="2020-06-29T07:28:04Z">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what?</w:t>
      </w:r>
    </w:p>
  </w:comment>
  <w:comment w:author="David Posada" w:id="10" w:date="2020-06-29T06:56:41Z">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exactly mean by population-wide?</w:t>
      </w:r>
    </w:p>
  </w:comment>
  <w:comment w:author="David Posada" w:id="15" w:date="2020-06-29T07:18:36Z">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words missing here, otherwise the statement does not make sense: "probes...deployed on... xxx sequencing"</w:t>
      </w:r>
    </w:p>
  </w:comment>
  <w:comment w:author="Todd Treangen" w:id="108" w:date="2020-06-28T13:13:34Z">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+ns58@rice.edu pls make sure all of the scripts/code/datasets we use are either collated on the gitlab page or publicly available on box. also, some journals don't allow box, we should look into it</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Nick Sapoval_</w:t>
      </w:r>
    </w:p>
  </w:comment>
  <w:comment w:author="David Posada" w:id="19" w:date="2020-06-29T07:30:58Z">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meaning what? be precise, "bias" can mean many things</w:t>
      </w:r>
    </w:p>
  </w:comment>
  <w:comment w:author="David Posada" w:id="81" w:date="2020-06-29T09:56:31Z">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unneeded speculation</w:t>
      </w:r>
    </w:p>
  </w:comment>
  <w:comment w:author="David Posada" w:id="101" w:date="2020-06-29T10:20:02Z">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mean?</w:t>
      </w:r>
    </w:p>
  </w:comment>
  <w:comment w:author="David Posada" w:id="21" w:date="2020-06-29T07:35:03Z">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you need to clearly define what is an intrahost SNV, and, given this statement, also what is an interhost SNV... (I would remove the term interhost SNV from the paper, it is very unclear what you mean)</w:t>
      </w:r>
    </w:p>
  </w:comment>
  <w:comment w:author="David Posada" w:id="74" w:date="2020-06-29T09:55:45Z">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rewrite the whole section os it can be understood without looking at the figure. Use simpler labels (patient340A, patient340B, etc)</w:t>
      </w:r>
    </w:p>
  </w:comment>
  <w:comment w:author="David Posada" w:id="102" w:date="2020-06-29T10:20:33Z">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totally speculative, no ground for it</w:t>
      </w:r>
    </w:p>
  </w:comment>
  <w:comment w:author="Ina Berry" w:id="103" w:date="2020-06-29T17:51:07Z">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w:t>
      </w:r>
    </w:p>
  </w:comment>
  <w:comment w:author="David Posada" w:id="20" w:date="2020-06-29T07:31:34Z">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repetitive given what you just said in the previous paragraph</w:t>
      </w:r>
    </w:p>
  </w:comment>
  <w:comment w:author="David Posada" w:id="31" w:date="2020-06-29T07:44:59Z">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a result of this paper?</w:t>
      </w:r>
    </w:p>
  </w:comment>
  <w:comment w:author="Ina Berry" w:id="32" w:date="2020-06-29T14:51:41Z">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sounds like discussion to me</w:t>
      </w:r>
    </w:p>
  </w:comment>
  <w:comment w:author="David Posada" w:id="83" w:date="2020-06-29T09:56:07Z">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David Posada" w:id="104" w:date="2020-06-29T10:21:20Z">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results you did not say only NYC</w:t>
      </w:r>
    </w:p>
  </w:comment>
  <w:comment w:author="David Posada" w:id="80" w:date="2020-06-29T09:52:57Z">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also Figure 6B?</w:t>
      </w:r>
    </w:p>
  </w:comment>
  <w:comment w:author="David Posada" w:id="82" w:date="2020-06-29T09:54:48Z">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these labels??</w:t>
      </w:r>
    </w:p>
  </w:comment>
  <w:comment w:author="Todd Treangen" w:id="86" w:date="2020-06-28T12:57:14Z">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methods?</w:t>
      </w:r>
    </w:p>
  </w:comment>
  <w:comment w:author="Fritz Sedlazeck" w:id="87" w:date="2020-06-28T23:39:59Z">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we over a word limit or so?</w:t>
      </w:r>
    </w:p>
  </w:comment>
  <w:comment w:author="Todd Treangen" w:id="88" w:date="2020-06-29T00:37:50Z">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nah, just based on your prior feedback to move part of this to methods, and seems more methodology than results to me tbh</w:t>
      </w:r>
    </w:p>
  </w:comment>
  <w:comment w:author="David Posada" w:id="89" w:date="2020-06-29T10:04:32Z">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show results after masking</w:t>
      </w:r>
    </w:p>
  </w:comment>
  <w:comment w:author="David Posada" w:id="72" w:date="2020-06-29T09:47:01Z">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worby et al, doi:10.1093/aje/kwx182, and similar papers</w:t>
      </w:r>
    </w:p>
  </w:comment>
  <w:comment w:author="David Posada" w:id="97" w:date="2020-06-29T10:18:27Z">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iSNVs and SNPs?</w:t>
      </w:r>
    </w:p>
  </w:comment>
  <w:comment w:author="David Posada" w:id="16" w:date="2020-06-29T07:25:56Z">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consistent on the definition of iSNVs</w:t>
      </w:r>
    </w:p>
  </w:comment>
  <w:comment w:author="Todd Treangen" w:id="132" w:date="2020-06-28T13:15:19Z">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+ns58@rice.edu let's make sure the supplementary material is ready to go by COB Monday, assuming we have everything in hand</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Nick Sapoval_</w:t>
      </w:r>
    </w:p>
  </w:comment>
  <w:comment w:author="David Posada" w:id="92" w:date="2020-06-29T10:05:38Z">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methods</w:t>
      </w:r>
    </w:p>
  </w:comment>
  <w:comment w:author="Todd Treangen" w:id="127" w:date="2020-06-28T13:18:53Z">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+ns58@rice.edu let's acknowledge Jamie for her feedback</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Nick Sapoval_</w:t>
      </w:r>
    </w:p>
  </w:comment>
  <w:comment w:author="David Posada" w:id="27" w:date="2020-06-29T07:38:40Z">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rewrite</w:t>
      </w:r>
    </w:p>
  </w:comment>
  <w:comment w:author="David Posada" w:id="93" w:date="2020-06-29T10:06:22Z">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better for discussion</w:t>
      </w:r>
    </w:p>
  </w:comment>
  <w:comment w:author="Ina Berry" w:id="94" w:date="2020-06-29T17:44:37Z">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Todd Treangen" w:id="118" w:date="2020-06-28T13:00:04Z">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+ns58@rice.edu we updated this to only use iSNVs with minimum read support of 10X, right? also please do a final check with +qw17@rice.edu for AF 2% vs 3%</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Nick Sapoval_</w:t>
      </w:r>
    </w:p>
  </w:comment>
  <w:comment w:author="David Posada" w:id="24" w:date="2020-06-29T07:38:16Z">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you know these are spurious changes?</w:t>
      </w:r>
    </w:p>
  </w:comment>
  <w:comment w:author="David Posada" w:id="70" w:date="2020-06-29T09:02:49Z">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 follow the logic here</w:t>
      </w:r>
    </w:p>
  </w:comment>
  <w:comment w:author="Ina Berry" w:id="138" w:date="2020-06-29T17:25:52Z">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consistent in your naming. DO you mean iSNVs here or something else?</w:t>
      </w:r>
    </w:p>
  </w:comment>
  <w:comment w:author="Ina Berry" w:id="77" w:date="2020-06-29T17:19:23Z">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over time?</w:t>
      </w:r>
    </w:p>
  </w:comment>
  <w:comment w:author="Ina Berry" w:id="139" w:date="2020-06-29T17:25:54Z">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results</w:t>
      </w:r>
    </w:p>
  </w:comment>
  <w:comment w:author="Ina Berry" w:id="151" w:date="2020-06-29T17:22:04Z">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 into text instead</w:t>
      </w:r>
    </w:p>
  </w:comment>
  <w:comment w:author="David Posada" w:id="71" w:date="2020-06-29T09:41:21Z">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what is the main aim here? to estimate bottleneck sizes or to identify transmission pairs? I would start this section in a different way</w:t>
      </w:r>
    </w:p>
  </w:comment>
  <w:comment w:author="Ina Berry" w:id="136" w:date="2020-06-29T17:25:46Z">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check naming of your y-axes too</w:t>
      </w:r>
    </w:p>
  </w:comment>
  <w:comment w:author="Ina Berry" w:id="137" w:date="2020-06-29T17:25:50Z">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sentence to results</w:t>
      </w:r>
    </w:p>
  </w:comment>
  <w:comment w:author="David Posada" w:id="107" w:date="2020-06-29T10:27:40Z">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did we consider that here?</w:t>
      </w:r>
    </w:p>
  </w:comment>
  <w:comment w:author="Ina Berry" w:id="133" w:date="2020-06-29T17:25:44Z">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methods</w:t>
      </w:r>
    </w:p>
  </w:comment>
  <w:comment w:author="David Posada" w:id="106" w:date="2020-06-29T10:27:24Z">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w:t>
      </w:r>
    </w:p>
  </w:comment>
  <w:comment w:author="David Posada" w:id="65" w:date="2020-06-29T08:26:16Z">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redact this, put values, and do not use loose, informal statements ("a trend towards X selection" is the same as "a trend towards being pregnant" )</w:t>
      </w:r>
    </w:p>
  </w:comment>
  <w:comment w:author="Ina Berry" w:id="145" w:date="2020-06-29T17:25:36Z">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text results</w:t>
      </w:r>
    </w:p>
  </w:comment>
  <w:comment w:author="Fritz Sedlazeck" w:id="0" w:date="2020-06-29T02:44:46Z">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Hidden variability of SRARS-CoV-2 impacting inter and intra host ..</w:t>
      </w:r>
    </w:p>
  </w:comment>
  <w:comment w:author="Fritz Sedlazeck" w:id="1" w:date="2020-06-29T02:46:15Z">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Exposure of hidden variability of SARS-CoV-2 with implications to transmission.</w:t>
      </w:r>
    </w:p>
  </w:comment>
  <w:comment w:author="Ina Berry" w:id="2" w:date="2020-06-29T18:19:16Z">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just "Hidden diversity of SARS-CoV-2"</w:t>
      </w:r>
    </w:p>
  </w:comment>
  <w:comment w:author="Todd Treangen" w:id="128" w:date="2020-06-29T00:50:57Z">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+jof3004@med.cornell.edu is there a SRA accession/bioproject/GISAID link we should include for the NYC viral RNA-seq reads?</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jof3004_</w:t>
      </w:r>
    </w:p>
  </w:comment>
  <w:comment w:author="Ina Berry" w:id="152" w:date="2020-06-29T17:25:19Z">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different colors?</w:t>
      </w:r>
    </w:p>
  </w:comment>
  <w:comment w:author="Ina Berry" w:id="150" w:date="2020-06-29T17:25:22Z">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SNPs compared to, to be called SNPs? A reference? Which one?</w:t>
      </w:r>
    </w:p>
  </w:comment>
  <w:comment w:author="Ina Berry" w:id="110" w:date="2020-06-29T18:02:01Z">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sure they were all de novo assembled?</w:t>
      </w:r>
    </w:p>
  </w:comment>
  <w:comment w:author="Ina Berry" w:id="90" w:date="2020-06-29T17:43:22Z">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Discussion</w:t>
      </w:r>
    </w:p>
  </w:comment>
  <w:comment w:author="Ina Berry" w:id="100" w:date="2020-06-29T17:49:57Z">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comment as above. Describe more clearly what you mean, probes do not have iSNVs.</w:t>
      </w:r>
    </w:p>
  </w:comment>
  <w:comment w:author="Ina Berry" w:id="149" w:date="2020-06-29T17:25:25Z">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text</w:t>
      </w:r>
    </w:p>
  </w:comment>
  <w:comment w:author="David Posada" w:id="73" w:date="2020-06-29T09:42:46Z">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statement, of all sudden, confuses me</w:t>
      </w:r>
    </w:p>
  </w:comment>
  <w:comment w:author="David Posada" w:id="105" w:date="2020-06-29T10:26:02Z">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paragraph should be moved up</w:t>
      </w:r>
    </w:p>
  </w:comment>
  <w:comment w:author="David Posada" w:id="69" w:date="2020-06-29T08:28:56Z">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but did not you talk about this topic two paragraphs above...</w:t>
      </w:r>
    </w:p>
  </w:comment>
  <w:comment w:author="David Posada" w:id="66" w:date="2020-06-29T08:27:11Z">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way too informal and unprecise</w:t>
      </w:r>
    </w:p>
  </w:comment>
  <w:comment w:author="David Posada" w:id="68" w:date="2020-06-29T08:28:05Z">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are no comparing mutations but diversities, correct?</w:t>
      </w:r>
    </w:p>
  </w:comment>
  <w:comment w:author="David Posada" w:id="67" w:date="2020-06-29T08:27:40Z">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Gungsuh"/>
  <w:font w:name="Cambria"/>
  <w:font w:name="Arial"/>
  <w:font w:name="Calibri"/>
  <w:font w:name="Arial Unicode MS"/>
  <w:font w:name="Lucida San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0"/>
      <w:numFmt w:val="decimal"/>
      <w:lvlText w:val="%1."/>
      <w:lvlJc w:val="left"/>
      <w:pPr>
        <w:ind w:left="529" w:hanging="417.00000000000006"/>
      </w:pPr>
      <w:rPr>
        <w:rFonts w:ascii="Times New Roman" w:cs="Times New Roman" w:eastAsia="Times New Roman" w:hAnsi="Times New Roman"/>
        <w:sz w:val="24"/>
        <w:szCs w:val="24"/>
      </w:rPr>
    </w:lvl>
    <w:lvl w:ilvl="1">
      <w:start w:val="0"/>
      <w:numFmt w:val="bullet"/>
      <w:lvlText w:val="•"/>
      <w:lvlJc w:val="left"/>
      <w:pPr>
        <w:ind w:left="1478" w:hanging="417"/>
      </w:pPr>
      <w:rPr/>
    </w:lvl>
    <w:lvl w:ilvl="2">
      <w:start w:val="0"/>
      <w:numFmt w:val="bullet"/>
      <w:lvlText w:val="•"/>
      <w:lvlJc w:val="left"/>
      <w:pPr>
        <w:ind w:left="2436" w:hanging="417.0000000000002"/>
      </w:pPr>
      <w:rPr/>
    </w:lvl>
    <w:lvl w:ilvl="3">
      <w:start w:val="0"/>
      <w:numFmt w:val="bullet"/>
      <w:lvlText w:val="•"/>
      <w:lvlJc w:val="left"/>
      <w:pPr>
        <w:ind w:left="3394" w:hanging="417"/>
      </w:pPr>
      <w:rPr/>
    </w:lvl>
    <w:lvl w:ilvl="4">
      <w:start w:val="0"/>
      <w:numFmt w:val="bullet"/>
      <w:lvlText w:val="•"/>
      <w:lvlJc w:val="left"/>
      <w:pPr>
        <w:ind w:left="4352" w:hanging="417"/>
      </w:pPr>
      <w:rPr/>
    </w:lvl>
    <w:lvl w:ilvl="5">
      <w:start w:val="0"/>
      <w:numFmt w:val="bullet"/>
      <w:lvlText w:val="•"/>
      <w:lvlJc w:val="left"/>
      <w:pPr>
        <w:ind w:left="5310" w:hanging="417"/>
      </w:pPr>
      <w:rPr/>
    </w:lvl>
    <w:lvl w:ilvl="6">
      <w:start w:val="0"/>
      <w:numFmt w:val="bullet"/>
      <w:lvlText w:val="•"/>
      <w:lvlJc w:val="left"/>
      <w:pPr>
        <w:ind w:left="6268" w:hanging="417.0000000000009"/>
      </w:pPr>
      <w:rPr/>
    </w:lvl>
    <w:lvl w:ilvl="7">
      <w:start w:val="0"/>
      <w:numFmt w:val="bullet"/>
      <w:lvlText w:val="•"/>
      <w:lvlJc w:val="left"/>
      <w:pPr>
        <w:ind w:left="7226" w:hanging="417"/>
      </w:pPr>
      <w:rPr/>
    </w:lvl>
    <w:lvl w:ilvl="8">
      <w:start w:val="0"/>
      <w:numFmt w:val="bullet"/>
      <w:lvlText w:val="•"/>
      <w:lvlJc w:val="left"/>
      <w:pPr>
        <w:ind w:left="8184" w:hanging="417.0000000000009"/>
      </w:pPr>
      <w:rPr/>
    </w:lvl>
  </w:abstractNum>
  <w:abstractNum w:abstractNumId="2">
    <w:lvl w:ilvl="0">
      <w:start w:val="0"/>
      <w:numFmt w:val="decimal"/>
      <w:lvlText w:val="%1"/>
      <w:lvlJc w:val="left"/>
      <w:pPr>
        <w:ind w:left="591" w:hanging="479"/>
      </w:pPr>
      <w:rPr/>
    </w:lvl>
    <w:lvl w:ilvl="1">
      <w:start w:val="3"/>
      <w:numFmt w:val="decimalZero"/>
      <w:lvlText w:val="%1.%2"/>
      <w:lvlJc w:val="left"/>
      <w:pPr>
        <w:ind w:left="591" w:hanging="479"/>
      </w:pPr>
      <w:rPr>
        <w:rFonts w:ascii="Times New Roman" w:cs="Times New Roman" w:eastAsia="Times New Roman" w:hAnsi="Times New Roman"/>
        <w:i w:val="1"/>
        <w:sz w:val="24"/>
        <w:szCs w:val="24"/>
      </w:rPr>
    </w:lvl>
    <w:lvl w:ilvl="2">
      <w:start w:val="1"/>
      <w:numFmt w:val="decimal"/>
      <w:lvlText w:val="%3."/>
      <w:lvlJc w:val="left"/>
      <w:pPr>
        <w:ind w:left="529" w:hanging="297"/>
      </w:pPr>
      <w:rPr>
        <w:rFonts w:ascii="Times New Roman" w:cs="Times New Roman" w:eastAsia="Times New Roman" w:hAnsi="Times New Roman"/>
        <w:sz w:val="24"/>
        <w:szCs w:val="24"/>
      </w:rPr>
    </w:lvl>
    <w:lvl w:ilvl="3">
      <w:start w:val="0"/>
      <w:numFmt w:val="bullet"/>
      <w:lvlText w:val="•"/>
      <w:lvlJc w:val="left"/>
      <w:pPr>
        <w:ind w:left="2711" w:hanging="296.99999999999955"/>
      </w:pPr>
      <w:rPr/>
    </w:lvl>
    <w:lvl w:ilvl="4">
      <w:start w:val="0"/>
      <w:numFmt w:val="bullet"/>
      <w:lvlText w:val="•"/>
      <w:lvlJc w:val="left"/>
      <w:pPr>
        <w:ind w:left="3766" w:hanging="296.99999999999955"/>
      </w:pPr>
      <w:rPr/>
    </w:lvl>
    <w:lvl w:ilvl="5">
      <w:start w:val="0"/>
      <w:numFmt w:val="bullet"/>
      <w:lvlText w:val="•"/>
      <w:lvlJc w:val="left"/>
      <w:pPr>
        <w:ind w:left="4822" w:hanging="297"/>
      </w:pPr>
      <w:rPr/>
    </w:lvl>
    <w:lvl w:ilvl="6">
      <w:start w:val="0"/>
      <w:numFmt w:val="bullet"/>
      <w:lvlText w:val="•"/>
      <w:lvlJc w:val="left"/>
      <w:pPr>
        <w:ind w:left="5877" w:hanging="297"/>
      </w:pPr>
      <w:rPr/>
    </w:lvl>
    <w:lvl w:ilvl="7">
      <w:start w:val="0"/>
      <w:numFmt w:val="bullet"/>
      <w:lvlText w:val="•"/>
      <w:lvlJc w:val="left"/>
      <w:pPr>
        <w:ind w:left="6933" w:hanging="297.0000000000009"/>
      </w:pPr>
      <w:rPr/>
    </w:lvl>
    <w:lvl w:ilvl="8">
      <w:start w:val="0"/>
      <w:numFmt w:val="bullet"/>
      <w:lvlText w:val="•"/>
      <w:lvlJc w:val="left"/>
      <w:pPr>
        <w:ind w:left="7988" w:hanging="297.0000000000009"/>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13"/>
    </w:pPr>
    <w:rPr>
      <w:rFonts w:ascii="Times New Roman" w:cs="Times New Roman" w:eastAsia="Times New Roman" w:hAnsi="Times New Roman"/>
      <w:b w:val="1"/>
      <w:sz w:val="34"/>
      <w:szCs w:val="34"/>
    </w:rPr>
  </w:style>
  <w:style w:type="paragraph" w:styleId="Heading2">
    <w:name w:val="heading 2"/>
    <w:basedOn w:val="Normal"/>
    <w:next w:val="Normal"/>
    <w:pPr>
      <w:ind w:left="113"/>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1.png"/><Relationship Id="rId41" Type="http://schemas.openxmlformats.org/officeDocument/2006/relationships/image" Target="media/image14.png"/><Relationship Id="rId44" Type="http://schemas.openxmlformats.org/officeDocument/2006/relationships/image" Target="media/image10.png"/><Relationship Id="rId43" Type="http://schemas.openxmlformats.org/officeDocument/2006/relationships/image" Target="media/image4.png"/><Relationship Id="rId46" Type="http://schemas.openxmlformats.org/officeDocument/2006/relationships/image" Target="media/image13.png"/><Relationship Id="rId45" Type="http://schemas.openxmlformats.org/officeDocument/2006/relationships/image" Target="media/image38.png"/><Relationship Id="rId107" Type="http://schemas.openxmlformats.org/officeDocument/2006/relationships/hyperlink" Target="http://paperpile.com/b/U1nDEi/ns6k" TargetMode="External"/><Relationship Id="rId106" Type="http://schemas.openxmlformats.org/officeDocument/2006/relationships/hyperlink" Target="http://paperpile.com/b/U1nDEi/ns6k" TargetMode="External"/><Relationship Id="rId105" Type="http://schemas.openxmlformats.org/officeDocument/2006/relationships/hyperlink" Target="http://paperpile.com/b/U1nDEi/aVN2" TargetMode="External"/><Relationship Id="rId104" Type="http://schemas.openxmlformats.org/officeDocument/2006/relationships/hyperlink" Target="http://paperpile.com/b/U1nDEi/aVN2" TargetMode="External"/><Relationship Id="rId109" Type="http://schemas.openxmlformats.org/officeDocument/2006/relationships/hyperlink" Target="http://paperpile.com/b/U1nDEi/ns6k" TargetMode="External"/><Relationship Id="rId108" Type="http://schemas.openxmlformats.org/officeDocument/2006/relationships/hyperlink" Target="http://paperpile.com/b/U1nDEi/ns6k" TargetMode="External"/><Relationship Id="rId48" Type="http://schemas.openxmlformats.org/officeDocument/2006/relationships/image" Target="media/image25.png"/><Relationship Id="rId47" Type="http://schemas.openxmlformats.org/officeDocument/2006/relationships/image" Target="media/image34.png"/><Relationship Id="rId49" Type="http://schemas.openxmlformats.org/officeDocument/2006/relationships/image" Target="media/image37.png"/><Relationship Id="rId103" Type="http://schemas.openxmlformats.org/officeDocument/2006/relationships/hyperlink" Target="http://paperpile.com/b/U1nDEi/aVN2" TargetMode="External"/><Relationship Id="rId102" Type="http://schemas.openxmlformats.org/officeDocument/2006/relationships/hyperlink" Target="http://paperpile.com/b/U1nDEi/ZPaq" TargetMode="External"/><Relationship Id="rId101" Type="http://schemas.openxmlformats.org/officeDocument/2006/relationships/hyperlink" Target="http://paperpile.com/b/U1nDEi/ZPaq" TargetMode="External"/><Relationship Id="rId100" Type="http://schemas.openxmlformats.org/officeDocument/2006/relationships/hyperlink" Target="http://paperpile.com/b/U1nDEi/ZPaq" TargetMode="External"/><Relationship Id="rId31" Type="http://schemas.openxmlformats.org/officeDocument/2006/relationships/hyperlink" Target="https://www.who.int/docs/default-source/coronaviruse/whoinhouseassays.pdf" TargetMode="External"/><Relationship Id="rId30" Type="http://schemas.openxmlformats.org/officeDocument/2006/relationships/image" Target="media/image28.png"/><Relationship Id="rId33" Type="http://schemas.openxmlformats.org/officeDocument/2006/relationships/hyperlink" Target="https://github.com/artic-network/artic-ncov2019/tree/master/primer_schemes/nCoV-2019/V3" TargetMode="External"/><Relationship Id="rId32" Type="http://schemas.openxmlformats.org/officeDocument/2006/relationships/hyperlink" Target="https://github.com/artic-network/artic-ncov2019/tree/master/primer_schemes/nCoV-2019/V3" TargetMode="External"/><Relationship Id="rId35" Type="http://schemas.openxmlformats.org/officeDocument/2006/relationships/image" Target="media/image8.png"/><Relationship Id="rId34" Type="http://schemas.openxmlformats.org/officeDocument/2006/relationships/image" Target="media/image6.png"/><Relationship Id="rId37" Type="http://schemas.openxmlformats.org/officeDocument/2006/relationships/image" Target="media/image7.png"/><Relationship Id="rId36" Type="http://schemas.openxmlformats.org/officeDocument/2006/relationships/image" Target="media/image5.png"/><Relationship Id="rId39" Type="http://schemas.openxmlformats.org/officeDocument/2006/relationships/image" Target="media/image12.png"/><Relationship Id="rId38" Type="http://schemas.openxmlformats.org/officeDocument/2006/relationships/image" Target="media/image33.png"/><Relationship Id="rId20" Type="http://schemas.openxmlformats.org/officeDocument/2006/relationships/hyperlink" Target="https://paperpile.com/c/U1nDEi/ns6k+UxGv+Me6J+YDZg" TargetMode="External"/><Relationship Id="rId22" Type="http://schemas.openxmlformats.org/officeDocument/2006/relationships/hyperlink" Target="https://paperpile.com/c/U1nDEi/ns6k+UxGv+Me6J+YDZg" TargetMode="External"/><Relationship Id="rId21" Type="http://schemas.openxmlformats.org/officeDocument/2006/relationships/hyperlink" Target="https://paperpile.com/c/U1nDEi/ns6k+UxGv+Me6J+YDZg" TargetMode="External"/><Relationship Id="rId24" Type="http://schemas.openxmlformats.org/officeDocument/2006/relationships/hyperlink" Target="https://paperpile.com/c/U1nDEi/MRIn+aVN2" TargetMode="External"/><Relationship Id="rId23" Type="http://schemas.openxmlformats.org/officeDocument/2006/relationships/hyperlink" Target="https://paperpile.com/c/U1nDEi/ns6k+UxGv+Me6J+YDZg" TargetMode="External"/><Relationship Id="rId128" Type="http://schemas.openxmlformats.org/officeDocument/2006/relationships/hyperlink" Target="http://paperpile.com/b/U1nDEi/MRIn" TargetMode="External"/><Relationship Id="rId127" Type="http://schemas.openxmlformats.org/officeDocument/2006/relationships/hyperlink" Target="http://paperpile.com/b/U1nDEi/MRIn" TargetMode="External"/><Relationship Id="rId126" Type="http://schemas.openxmlformats.org/officeDocument/2006/relationships/hyperlink" Target="http://paperpile.com/b/U1nDEi/MRIn" TargetMode="External"/><Relationship Id="rId26" Type="http://schemas.openxmlformats.org/officeDocument/2006/relationships/hyperlink" Target="https://paperpile.com/c/U1nDEi/MRIn+aVN2" TargetMode="External"/><Relationship Id="rId121" Type="http://schemas.openxmlformats.org/officeDocument/2006/relationships/hyperlink" Target="http://paperpile.com/b/U1nDEi/YDZg" TargetMode="External"/><Relationship Id="rId25" Type="http://schemas.openxmlformats.org/officeDocument/2006/relationships/hyperlink" Target="https://paperpile.com/c/U1nDEi/MRIn+aVN2" TargetMode="External"/><Relationship Id="rId120" Type="http://schemas.openxmlformats.org/officeDocument/2006/relationships/hyperlink" Target="http://paperpile.com/b/U1nDEi/Me6J" TargetMode="External"/><Relationship Id="rId28" Type="http://schemas.openxmlformats.org/officeDocument/2006/relationships/hyperlink" Target="https://paperpile.com/c/U1nDEi/MRIn+aVN2" TargetMode="External"/><Relationship Id="rId27" Type="http://schemas.openxmlformats.org/officeDocument/2006/relationships/hyperlink" Target="https://paperpile.com/c/U1nDEi/MRIn+aVN2" TargetMode="External"/><Relationship Id="rId125" Type="http://schemas.openxmlformats.org/officeDocument/2006/relationships/hyperlink" Target="http://paperpile.com/b/U1nDEi/YDZg" TargetMode="External"/><Relationship Id="rId29" Type="http://schemas.openxmlformats.org/officeDocument/2006/relationships/image" Target="media/image1.png"/><Relationship Id="rId124" Type="http://schemas.openxmlformats.org/officeDocument/2006/relationships/hyperlink" Target="http://paperpile.com/b/U1nDEi/YDZg" TargetMode="External"/><Relationship Id="rId123" Type="http://schemas.openxmlformats.org/officeDocument/2006/relationships/hyperlink" Target="http://paperpile.com/b/U1nDEi/YDZg" TargetMode="External"/><Relationship Id="rId122" Type="http://schemas.openxmlformats.org/officeDocument/2006/relationships/hyperlink" Target="http://paperpile.com/b/U1nDEi/YDZg" TargetMode="External"/><Relationship Id="rId95" Type="http://schemas.openxmlformats.org/officeDocument/2006/relationships/hyperlink" Target="http://paperpile.com/b/U1nDEi/Gd7N" TargetMode="External"/><Relationship Id="rId94" Type="http://schemas.openxmlformats.org/officeDocument/2006/relationships/hyperlink" Target="http://paperpile.com/b/U1nDEi/Gd7N" TargetMode="External"/><Relationship Id="rId97" Type="http://schemas.openxmlformats.org/officeDocument/2006/relationships/hyperlink" Target="http://paperpile.com/b/U1nDEi/Gd7N" TargetMode="External"/><Relationship Id="rId96" Type="http://schemas.openxmlformats.org/officeDocument/2006/relationships/hyperlink" Target="http://paperpile.com/b/U1nDEi/Gd7N" TargetMode="External"/><Relationship Id="rId11" Type="http://schemas.openxmlformats.org/officeDocument/2006/relationships/hyperlink" Target="https://paperpile.com/c/U1nDEi/iSDa+b3GU+Gd7N+ZPaq" TargetMode="External"/><Relationship Id="rId99" Type="http://schemas.openxmlformats.org/officeDocument/2006/relationships/hyperlink" Target="http://paperpile.com/b/U1nDEi/ZPaq" TargetMode="External"/><Relationship Id="rId10" Type="http://schemas.openxmlformats.org/officeDocument/2006/relationships/hyperlink" Target="https://paperpile.com/c/U1nDEi/iSDa+b3GU+Gd7N+ZPaq" TargetMode="External"/><Relationship Id="rId98" Type="http://schemas.openxmlformats.org/officeDocument/2006/relationships/hyperlink" Target="http://paperpile.com/b/U1nDEi/ZPaq" TargetMode="External"/><Relationship Id="rId13" Type="http://schemas.openxmlformats.org/officeDocument/2006/relationships/hyperlink" Target="https://paperpile.com/c/U1nDEi/aVN2" TargetMode="External"/><Relationship Id="rId12" Type="http://schemas.openxmlformats.org/officeDocument/2006/relationships/hyperlink" Target="https://paperpile.com/c/U1nDEi/iSDa+b3GU+Gd7N+ZPaq" TargetMode="External"/><Relationship Id="rId91" Type="http://schemas.openxmlformats.org/officeDocument/2006/relationships/hyperlink" Target="http://paperpile.com/b/U1nDEi/b3GU" TargetMode="External"/><Relationship Id="rId90" Type="http://schemas.openxmlformats.org/officeDocument/2006/relationships/hyperlink" Target="http://paperpile.com/b/U1nDEi/b3GU" TargetMode="External"/><Relationship Id="rId93" Type="http://schemas.openxmlformats.org/officeDocument/2006/relationships/hyperlink" Target="http://paperpile.com/b/U1nDEi/Gd7N" TargetMode="External"/><Relationship Id="rId92" Type="http://schemas.openxmlformats.org/officeDocument/2006/relationships/hyperlink" Target="http://paperpile.com/b/U1nDEi/b3GU" TargetMode="External"/><Relationship Id="rId118" Type="http://schemas.openxmlformats.org/officeDocument/2006/relationships/hyperlink" Target="http://paperpile.com/b/U1nDEi/Me6J" TargetMode="External"/><Relationship Id="rId117" Type="http://schemas.openxmlformats.org/officeDocument/2006/relationships/hyperlink" Target="http://paperpile.com/b/U1nDEi/Me6J" TargetMode="External"/><Relationship Id="rId116" Type="http://schemas.openxmlformats.org/officeDocument/2006/relationships/hyperlink" Target="http://paperpile.com/b/U1nDEi/Me6J" TargetMode="External"/><Relationship Id="rId115" Type="http://schemas.openxmlformats.org/officeDocument/2006/relationships/hyperlink" Target="http://paperpile.com/b/U1nDEi/UxGv" TargetMode="External"/><Relationship Id="rId119" Type="http://schemas.openxmlformats.org/officeDocument/2006/relationships/hyperlink" Target="http://paperpile.com/b/U1nDEi/Me6J" TargetMode="External"/><Relationship Id="rId15" Type="http://schemas.openxmlformats.org/officeDocument/2006/relationships/hyperlink" Target="https://paperpile.com/c/U1nDEi/aVN2" TargetMode="External"/><Relationship Id="rId110" Type="http://schemas.openxmlformats.org/officeDocument/2006/relationships/hyperlink" Target="http://paperpile.com/b/U1nDEi/ns6k" TargetMode="External"/><Relationship Id="rId14" Type="http://schemas.openxmlformats.org/officeDocument/2006/relationships/hyperlink" Target="https://paperpile.com/c/U1nDEi/aVN2" TargetMode="External"/><Relationship Id="rId17" Type="http://schemas.openxmlformats.org/officeDocument/2006/relationships/hyperlink" Target="https://paperpile.com/c/U1nDEi/ns6k" TargetMode="External"/><Relationship Id="rId16" Type="http://schemas.openxmlformats.org/officeDocument/2006/relationships/hyperlink" Target="https://paperpile.com/c/U1nDEi/ns6k" TargetMode="External"/><Relationship Id="rId19" Type="http://schemas.openxmlformats.org/officeDocument/2006/relationships/hyperlink" Target="https://paperpile.com/c/U1nDEi/ns6k+UxGv+Me6J+YDZg" TargetMode="External"/><Relationship Id="rId114" Type="http://schemas.openxmlformats.org/officeDocument/2006/relationships/hyperlink" Target="http://paperpile.com/b/U1nDEi/UxGv" TargetMode="External"/><Relationship Id="rId18" Type="http://schemas.openxmlformats.org/officeDocument/2006/relationships/hyperlink" Target="https://paperpile.com/c/U1nDEi/ns6k" TargetMode="External"/><Relationship Id="rId113" Type="http://schemas.openxmlformats.org/officeDocument/2006/relationships/hyperlink" Target="http://paperpile.com/b/U1nDEi/UxGv" TargetMode="External"/><Relationship Id="rId112" Type="http://schemas.openxmlformats.org/officeDocument/2006/relationships/hyperlink" Target="http://paperpile.com/b/U1nDEi/UxGv" TargetMode="External"/><Relationship Id="rId111" Type="http://schemas.openxmlformats.org/officeDocument/2006/relationships/hyperlink" Target="http://paperpile.com/b/U1nDEi/UxGv" TargetMode="External"/><Relationship Id="rId84" Type="http://schemas.openxmlformats.org/officeDocument/2006/relationships/hyperlink" Target="http://paperpile.com/b/U1nDEi/iSDa" TargetMode="External"/><Relationship Id="rId83" Type="http://schemas.openxmlformats.org/officeDocument/2006/relationships/hyperlink" Target="http://paperpile.com/b/U1nDEi/iSDa" TargetMode="External"/><Relationship Id="rId86" Type="http://schemas.openxmlformats.org/officeDocument/2006/relationships/hyperlink" Target="http://paperpile.com/b/U1nDEi/iSDa" TargetMode="External"/><Relationship Id="rId85" Type="http://schemas.openxmlformats.org/officeDocument/2006/relationships/hyperlink" Target="http://paperpile.com/b/U1nDEi/iSDa" TargetMode="External"/><Relationship Id="rId88" Type="http://schemas.openxmlformats.org/officeDocument/2006/relationships/hyperlink" Target="http://paperpile.com/b/U1nDEi/b3GU" TargetMode="External"/><Relationship Id="rId87" Type="http://schemas.openxmlformats.org/officeDocument/2006/relationships/hyperlink" Target="http://paperpile.com/b/U1nDEi/iSDa" TargetMode="External"/><Relationship Id="rId89" Type="http://schemas.openxmlformats.org/officeDocument/2006/relationships/hyperlink" Target="http://paperpile.com/b/U1nDEi/b3GU" TargetMode="External"/><Relationship Id="rId80" Type="http://schemas.openxmlformats.org/officeDocument/2006/relationships/image" Target="media/image42.png"/><Relationship Id="rId82" Type="http://schemas.openxmlformats.org/officeDocument/2006/relationships/image" Target="media/image32.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paperpile.com/c/U1nDEi/iSDa+b3GU+Gd7N+ZPaq"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treangen@rice.edu" TargetMode="External"/><Relationship Id="rId8" Type="http://schemas.openxmlformats.org/officeDocument/2006/relationships/hyperlink" Target="https://paperpile.com/c/U1nDEi/iSDa+b3GU+Gd7N+ZPaq" TargetMode="External"/><Relationship Id="rId73" Type="http://schemas.openxmlformats.org/officeDocument/2006/relationships/image" Target="media/image24.png"/><Relationship Id="rId72" Type="http://schemas.openxmlformats.org/officeDocument/2006/relationships/hyperlink" Target="https://gitlab.com/treangenlab/covirt_scripts" TargetMode="External"/><Relationship Id="rId75" Type="http://schemas.openxmlformats.org/officeDocument/2006/relationships/image" Target="media/image19.png"/><Relationship Id="rId74" Type="http://schemas.openxmlformats.org/officeDocument/2006/relationships/image" Target="media/image43.png"/><Relationship Id="rId77" Type="http://schemas.openxmlformats.org/officeDocument/2006/relationships/image" Target="media/image44.png"/><Relationship Id="rId76" Type="http://schemas.openxmlformats.org/officeDocument/2006/relationships/image" Target="media/image45.png"/><Relationship Id="rId79" Type="http://schemas.openxmlformats.org/officeDocument/2006/relationships/image" Target="media/image18.png"/><Relationship Id="rId78" Type="http://schemas.openxmlformats.org/officeDocument/2006/relationships/image" Target="media/image20.jpg"/><Relationship Id="rId71" Type="http://schemas.openxmlformats.org/officeDocument/2006/relationships/hyperlink" Target="https://gitlab.com/treangenlab/covirt_scripts" TargetMode="External"/><Relationship Id="rId70" Type="http://schemas.openxmlformats.org/officeDocument/2006/relationships/hyperlink" Target="https://gitlab.com/treangenlab/covirt_scripts" TargetMode="External"/><Relationship Id="rId62" Type="http://schemas.openxmlformats.org/officeDocument/2006/relationships/image" Target="media/image17.png"/><Relationship Id="rId61" Type="http://schemas.openxmlformats.org/officeDocument/2006/relationships/image" Target="media/image23.png"/><Relationship Id="rId64" Type="http://schemas.openxmlformats.org/officeDocument/2006/relationships/image" Target="media/image15.png"/><Relationship Id="rId63" Type="http://schemas.openxmlformats.org/officeDocument/2006/relationships/image" Target="media/image39.png"/><Relationship Id="rId66" Type="http://schemas.openxmlformats.org/officeDocument/2006/relationships/image" Target="media/image29.png"/><Relationship Id="rId65" Type="http://schemas.openxmlformats.org/officeDocument/2006/relationships/image" Target="media/image3.png"/><Relationship Id="rId68" Type="http://schemas.openxmlformats.org/officeDocument/2006/relationships/hyperlink" Target="https://rice.box.com/v/SARS-COV-2-SNV-data" TargetMode="External"/><Relationship Id="rId67" Type="http://schemas.openxmlformats.org/officeDocument/2006/relationships/footer" Target="footer1.xml"/><Relationship Id="rId60" Type="http://schemas.openxmlformats.org/officeDocument/2006/relationships/image" Target="media/image30.png"/><Relationship Id="rId69" Type="http://schemas.openxmlformats.org/officeDocument/2006/relationships/hyperlink" Target="https://rice.box.com/v/SARS-COV-2-SNV-data" TargetMode="External"/><Relationship Id="rId51" Type="http://schemas.openxmlformats.org/officeDocument/2006/relationships/image" Target="media/image41.png"/><Relationship Id="rId50" Type="http://schemas.openxmlformats.org/officeDocument/2006/relationships/image" Target="media/image9.png"/><Relationship Id="rId53" Type="http://schemas.openxmlformats.org/officeDocument/2006/relationships/image" Target="media/image22.png"/><Relationship Id="rId52" Type="http://schemas.openxmlformats.org/officeDocument/2006/relationships/image" Target="media/image2.png"/><Relationship Id="rId55" Type="http://schemas.openxmlformats.org/officeDocument/2006/relationships/image" Target="media/image36.png"/><Relationship Id="rId54" Type="http://schemas.openxmlformats.org/officeDocument/2006/relationships/image" Target="media/image40.png"/><Relationship Id="rId57" Type="http://schemas.openxmlformats.org/officeDocument/2006/relationships/image" Target="media/image35.png"/><Relationship Id="rId56" Type="http://schemas.openxmlformats.org/officeDocument/2006/relationships/image" Target="media/image26.png"/><Relationship Id="rId59" Type="http://schemas.openxmlformats.org/officeDocument/2006/relationships/image" Target="media/image16.png"/><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